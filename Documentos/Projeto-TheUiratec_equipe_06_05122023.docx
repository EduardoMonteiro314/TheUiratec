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6EE80C" w14:textId="29F23928" w:rsidR="008C393E" w:rsidRDefault="41DD32E0" w:rsidP="1E8E7D88">
      <w:pPr>
        <w:spacing w:before="240" w:after="240"/>
        <w:ind w:firstLine="720"/>
        <w:jc w:val="center"/>
        <w:rPr>
          <w:rFonts w:ascii="Arial" w:eastAsia="Arial" w:hAnsi="Arial" w:cs="Arial"/>
          <w:b/>
          <w:bCs/>
          <w:color w:val="000000" w:themeColor="text1"/>
          <w:sz w:val="28"/>
          <w:szCs w:val="28"/>
        </w:rPr>
      </w:pPr>
      <w:r w:rsidRPr="3F2FF177">
        <w:rPr>
          <w:rFonts w:ascii="Arial" w:eastAsia="Arial" w:hAnsi="Arial" w:cs="Arial"/>
          <w:b/>
          <w:bCs/>
          <w:color w:val="000000" w:themeColor="text1"/>
          <w:sz w:val="28"/>
          <w:szCs w:val="28"/>
        </w:rPr>
        <w:t>CENTRO PAULA SOUZA</w:t>
      </w:r>
    </w:p>
    <w:p w14:paraId="7A23312F" w14:textId="6FCEE5E2" w:rsidR="008C393E" w:rsidRDefault="41DD32E0" w:rsidP="1E8E7D88">
      <w:pPr>
        <w:spacing w:before="240" w:after="240"/>
        <w:ind w:firstLine="720"/>
        <w:jc w:val="center"/>
        <w:rPr>
          <w:rFonts w:ascii="Arial" w:eastAsia="Arial" w:hAnsi="Arial" w:cs="Arial"/>
          <w:b/>
          <w:bCs/>
          <w:color w:val="000000" w:themeColor="text1"/>
          <w:sz w:val="28"/>
          <w:szCs w:val="28"/>
        </w:rPr>
      </w:pPr>
      <w:r w:rsidRPr="3F2FF177">
        <w:rPr>
          <w:rFonts w:ascii="Arial" w:eastAsia="Arial" w:hAnsi="Arial" w:cs="Arial"/>
          <w:b/>
          <w:bCs/>
          <w:color w:val="000000" w:themeColor="text1"/>
          <w:sz w:val="28"/>
          <w:szCs w:val="28"/>
        </w:rPr>
        <w:t>ETEC UIRAPURU</w:t>
      </w:r>
    </w:p>
    <w:p w14:paraId="200A51AE" w14:textId="2EEC3FCD" w:rsidR="008C393E" w:rsidRDefault="41DD32E0" w:rsidP="1E8E7D88">
      <w:pPr>
        <w:spacing w:before="240" w:after="240"/>
        <w:ind w:firstLine="720"/>
        <w:jc w:val="center"/>
        <w:rPr>
          <w:rFonts w:ascii="Arial" w:eastAsia="Arial" w:hAnsi="Arial" w:cs="Arial"/>
          <w:b/>
          <w:bCs/>
          <w:color w:val="000000" w:themeColor="text1"/>
          <w:sz w:val="28"/>
          <w:szCs w:val="28"/>
        </w:rPr>
      </w:pPr>
      <w:r w:rsidRPr="3F2FF177">
        <w:rPr>
          <w:rFonts w:ascii="Arial" w:eastAsia="Arial" w:hAnsi="Arial" w:cs="Arial"/>
          <w:b/>
          <w:bCs/>
          <w:color w:val="000000" w:themeColor="text1"/>
          <w:sz w:val="28"/>
          <w:szCs w:val="28"/>
        </w:rPr>
        <w:t>Desenvolvimento de Sistemas</w:t>
      </w:r>
    </w:p>
    <w:p w14:paraId="0A3194BE" w14:textId="24A386CA" w:rsidR="008C393E" w:rsidRDefault="008C393E" w:rsidP="1E8E7D88">
      <w:pPr>
        <w:spacing w:after="0" w:line="360" w:lineRule="auto"/>
        <w:jc w:val="center"/>
        <w:rPr>
          <w:rFonts w:ascii="Arial" w:eastAsia="Arial" w:hAnsi="Arial" w:cs="Arial"/>
          <w:b/>
          <w:bCs/>
          <w:color w:val="000000" w:themeColor="text1"/>
          <w:sz w:val="28"/>
          <w:szCs w:val="28"/>
        </w:rPr>
      </w:pPr>
    </w:p>
    <w:p w14:paraId="5C3AE479" w14:textId="06DC183B" w:rsidR="008C393E" w:rsidRDefault="008C393E" w:rsidP="1E8E7D88">
      <w:pPr>
        <w:spacing w:after="0" w:line="360" w:lineRule="auto"/>
        <w:jc w:val="center"/>
        <w:rPr>
          <w:rFonts w:ascii="Arial" w:eastAsia="Arial" w:hAnsi="Arial" w:cs="Arial"/>
          <w:b/>
          <w:bCs/>
          <w:color w:val="000000" w:themeColor="text1"/>
          <w:sz w:val="28"/>
          <w:szCs w:val="28"/>
        </w:rPr>
      </w:pPr>
    </w:p>
    <w:p w14:paraId="4B7DC2A6" w14:textId="203D7409" w:rsidR="008C393E" w:rsidRDefault="008C393E" w:rsidP="031BB6BE">
      <w:pPr>
        <w:spacing w:after="0" w:line="360" w:lineRule="auto"/>
        <w:jc w:val="center"/>
        <w:rPr>
          <w:rFonts w:ascii="Arial" w:eastAsia="Arial" w:hAnsi="Arial" w:cs="Arial"/>
          <w:b/>
          <w:bCs/>
          <w:color w:val="000000" w:themeColor="text1"/>
          <w:sz w:val="28"/>
          <w:szCs w:val="28"/>
        </w:rPr>
      </w:pPr>
    </w:p>
    <w:p w14:paraId="0D7983CF" w14:textId="77777777" w:rsidR="002D6F7E" w:rsidRDefault="002D6F7E" w:rsidP="1E8E7D88">
      <w:pPr>
        <w:spacing w:after="0" w:line="360" w:lineRule="auto"/>
        <w:jc w:val="center"/>
        <w:rPr>
          <w:rFonts w:ascii="Arial" w:eastAsia="Arial" w:hAnsi="Arial" w:cs="Arial"/>
          <w:b/>
          <w:bCs/>
          <w:color w:val="000000" w:themeColor="text1"/>
          <w:sz w:val="28"/>
          <w:szCs w:val="28"/>
        </w:rPr>
      </w:pPr>
    </w:p>
    <w:p w14:paraId="72B76E96" w14:textId="3AA84041" w:rsidR="008C393E" w:rsidRDefault="008C393E" w:rsidP="1E8E7D88">
      <w:pPr>
        <w:spacing w:after="0" w:line="360" w:lineRule="auto"/>
        <w:jc w:val="center"/>
        <w:rPr>
          <w:rFonts w:ascii="Arial" w:eastAsia="Arial" w:hAnsi="Arial" w:cs="Arial"/>
          <w:b/>
          <w:bCs/>
          <w:color w:val="000000" w:themeColor="text1"/>
          <w:sz w:val="28"/>
          <w:szCs w:val="28"/>
        </w:rPr>
      </w:pPr>
    </w:p>
    <w:p w14:paraId="2076906E" w14:textId="12FC813E" w:rsidR="008C393E" w:rsidRDefault="008C393E" w:rsidP="1E8E7D88">
      <w:pPr>
        <w:spacing w:after="0" w:line="360" w:lineRule="auto"/>
        <w:jc w:val="center"/>
        <w:rPr>
          <w:rFonts w:ascii="Arial" w:eastAsia="Arial" w:hAnsi="Arial" w:cs="Arial"/>
          <w:b/>
          <w:bCs/>
          <w:color w:val="000000" w:themeColor="text1"/>
          <w:sz w:val="28"/>
          <w:szCs w:val="28"/>
        </w:rPr>
      </w:pPr>
    </w:p>
    <w:p w14:paraId="32BAD788" w14:textId="39857DB3" w:rsidR="008C393E" w:rsidRDefault="79C38670" w:rsidP="1E8E7D88">
      <w:pPr>
        <w:spacing w:after="0" w:line="360" w:lineRule="auto"/>
        <w:ind w:firstLine="720"/>
        <w:jc w:val="center"/>
        <w:rPr>
          <w:rFonts w:ascii="Arial" w:eastAsia="Arial" w:hAnsi="Arial" w:cs="Arial"/>
          <w:b/>
          <w:bCs/>
          <w:color w:val="000000" w:themeColor="text1"/>
          <w:sz w:val="28"/>
          <w:szCs w:val="28"/>
        </w:rPr>
      </w:pPr>
      <w:r w:rsidRPr="3F2FF177">
        <w:rPr>
          <w:rFonts w:ascii="Arial" w:eastAsia="Arial" w:hAnsi="Arial" w:cs="Arial"/>
          <w:b/>
          <w:bCs/>
          <w:color w:val="000000" w:themeColor="text1"/>
          <w:sz w:val="28"/>
          <w:szCs w:val="28"/>
        </w:rPr>
        <w:t>Eduardo Monteiro da Silva</w:t>
      </w:r>
    </w:p>
    <w:p w14:paraId="5688F250" w14:textId="0CCC1892" w:rsidR="063E5D82" w:rsidRDefault="3E5CC40B" w:rsidP="0CA1C1F2">
      <w:pPr>
        <w:spacing w:after="0" w:line="360" w:lineRule="auto"/>
        <w:ind w:firstLine="720"/>
        <w:jc w:val="center"/>
        <w:rPr>
          <w:rFonts w:ascii="Arial" w:eastAsia="Arial" w:hAnsi="Arial" w:cs="Arial"/>
          <w:b/>
          <w:bCs/>
          <w:color w:val="000000" w:themeColor="text1"/>
          <w:sz w:val="28"/>
          <w:szCs w:val="28"/>
        </w:rPr>
      </w:pPr>
      <w:r w:rsidRPr="029E288B">
        <w:rPr>
          <w:rFonts w:ascii="Arial" w:eastAsia="Arial" w:hAnsi="Arial" w:cs="Arial"/>
          <w:b/>
          <w:bCs/>
          <w:color w:val="000000" w:themeColor="text1"/>
          <w:sz w:val="28"/>
          <w:szCs w:val="28"/>
        </w:rPr>
        <w:t>João Victor Ferreira Parrela de Oliva</w:t>
      </w:r>
    </w:p>
    <w:p w14:paraId="0277EBA1" w14:textId="5C5B2D52" w:rsidR="008C393E" w:rsidRDefault="79C38670" w:rsidP="1E8E7D88">
      <w:pPr>
        <w:spacing w:after="0" w:line="360" w:lineRule="auto"/>
        <w:ind w:firstLine="720"/>
        <w:jc w:val="center"/>
        <w:rPr>
          <w:rFonts w:ascii="Arial" w:eastAsia="Arial" w:hAnsi="Arial" w:cs="Arial"/>
          <w:b/>
          <w:bCs/>
          <w:color w:val="000000" w:themeColor="text1"/>
          <w:sz w:val="28"/>
          <w:szCs w:val="28"/>
        </w:rPr>
      </w:pPr>
      <w:r w:rsidRPr="3F2FF177">
        <w:rPr>
          <w:rFonts w:ascii="Arial" w:eastAsia="Arial" w:hAnsi="Arial" w:cs="Arial"/>
          <w:b/>
          <w:bCs/>
          <w:color w:val="000000" w:themeColor="text1"/>
          <w:sz w:val="28"/>
          <w:szCs w:val="28"/>
        </w:rPr>
        <w:t>Marcos Henrique Correia de Lima</w:t>
      </w:r>
    </w:p>
    <w:p w14:paraId="7E1460EC" w14:textId="250F3833" w:rsidR="008C393E" w:rsidRDefault="41DD32E0" w:rsidP="1E8E7D88">
      <w:pPr>
        <w:spacing w:after="0" w:line="360" w:lineRule="auto"/>
        <w:ind w:firstLine="720"/>
        <w:jc w:val="center"/>
        <w:rPr>
          <w:rFonts w:ascii="Arial" w:eastAsia="Arial" w:hAnsi="Arial" w:cs="Arial"/>
          <w:b/>
          <w:bCs/>
          <w:color w:val="000000" w:themeColor="text1"/>
          <w:sz w:val="28"/>
          <w:szCs w:val="28"/>
        </w:rPr>
      </w:pPr>
      <w:r w:rsidRPr="3F2FF177">
        <w:rPr>
          <w:rFonts w:ascii="Arial" w:eastAsia="Arial" w:hAnsi="Arial" w:cs="Arial"/>
          <w:b/>
          <w:bCs/>
          <w:color w:val="000000" w:themeColor="text1"/>
          <w:sz w:val="28"/>
          <w:szCs w:val="28"/>
        </w:rPr>
        <w:t xml:space="preserve">Mathias Borges Marques </w:t>
      </w:r>
    </w:p>
    <w:p w14:paraId="4AAD3E56" w14:textId="32AA6612" w:rsidR="008C393E" w:rsidRDefault="41DD32E0" w:rsidP="0CA1C1F2">
      <w:pPr>
        <w:spacing w:after="0" w:line="360" w:lineRule="auto"/>
        <w:ind w:firstLine="720"/>
        <w:jc w:val="center"/>
        <w:rPr>
          <w:rFonts w:ascii="Arial" w:eastAsia="Arial" w:hAnsi="Arial" w:cs="Arial"/>
          <w:b/>
          <w:bCs/>
          <w:color w:val="000000" w:themeColor="text1"/>
          <w:sz w:val="28"/>
          <w:szCs w:val="28"/>
        </w:rPr>
      </w:pPr>
      <w:r w:rsidRPr="3F2FF177">
        <w:rPr>
          <w:rFonts w:ascii="Arial" w:eastAsia="Arial" w:hAnsi="Arial" w:cs="Arial"/>
          <w:b/>
          <w:bCs/>
          <w:color w:val="000000" w:themeColor="text1"/>
          <w:sz w:val="28"/>
          <w:szCs w:val="28"/>
        </w:rPr>
        <w:t>N</w:t>
      </w:r>
      <w:r w:rsidR="4B4A8A4C" w:rsidRPr="3F2FF177">
        <w:rPr>
          <w:rFonts w:ascii="Arial" w:eastAsia="Arial" w:hAnsi="Arial" w:cs="Arial"/>
          <w:b/>
          <w:bCs/>
          <w:color w:val="000000" w:themeColor="text1"/>
          <w:sz w:val="28"/>
          <w:szCs w:val="28"/>
        </w:rPr>
        <w:t>icolas</w:t>
      </w:r>
      <w:r w:rsidR="1D648B63" w:rsidRPr="3F2FF177">
        <w:rPr>
          <w:rFonts w:ascii="Arial" w:eastAsia="Arial" w:hAnsi="Arial" w:cs="Arial"/>
          <w:b/>
          <w:bCs/>
          <w:color w:val="000000" w:themeColor="text1"/>
          <w:sz w:val="28"/>
          <w:szCs w:val="28"/>
        </w:rPr>
        <w:t xml:space="preserve"> </w:t>
      </w:r>
      <w:r w:rsidRPr="3F2FF177">
        <w:rPr>
          <w:rFonts w:ascii="Arial" w:eastAsia="Arial" w:hAnsi="Arial" w:cs="Arial"/>
          <w:b/>
          <w:bCs/>
          <w:color w:val="000000" w:themeColor="text1"/>
          <w:sz w:val="28"/>
          <w:szCs w:val="28"/>
        </w:rPr>
        <w:t xml:space="preserve">Silva Azevedo </w:t>
      </w:r>
    </w:p>
    <w:p w14:paraId="5E9E1388" w14:textId="3508DF74" w:rsidR="008C393E" w:rsidRDefault="008C393E" w:rsidP="1E8E7D88">
      <w:pPr>
        <w:spacing w:after="0" w:line="360" w:lineRule="auto"/>
        <w:jc w:val="center"/>
        <w:rPr>
          <w:rFonts w:ascii="Arial" w:eastAsia="Arial" w:hAnsi="Arial" w:cs="Arial"/>
          <w:b/>
          <w:bCs/>
          <w:color w:val="000000" w:themeColor="text1"/>
          <w:sz w:val="28"/>
          <w:szCs w:val="28"/>
        </w:rPr>
      </w:pPr>
    </w:p>
    <w:p w14:paraId="7AE243B5" w14:textId="16259D4B" w:rsidR="008C393E" w:rsidRDefault="008C393E" w:rsidP="1E8E7D88">
      <w:pPr>
        <w:spacing w:after="0" w:line="360" w:lineRule="auto"/>
        <w:jc w:val="center"/>
        <w:rPr>
          <w:rFonts w:ascii="Arial" w:eastAsia="Arial" w:hAnsi="Arial" w:cs="Arial"/>
          <w:b/>
          <w:bCs/>
          <w:color w:val="000000" w:themeColor="text1"/>
          <w:sz w:val="28"/>
          <w:szCs w:val="28"/>
        </w:rPr>
      </w:pPr>
    </w:p>
    <w:p w14:paraId="6472D455" w14:textId="6F01080E" w:rsidR="008C393E" w:rsidRDefault="008C393E" w:rsidP="1E8E7D88">
      <w:pPr>
        <w:spacing w:after="0" w:line="360" w:lineRule="auto"/>
        <w:jc w:val="center"/>
        <w:rPr>
          <w:rFonts w:ascii="Arial" w:eastAsia="Arial" w:hAnsi="Arial" w:cs="Arial"/>
          <w:b/>
          <w:bCs/>
          <w:color w:val="000000" w:themeColor="text1"/>
          <w:sz w:val="28"/>
          <w:szCs w:val="28"/>
        </w:rPr>
      </w:pPr>
    </w:p>
    <w:p w14:paraId="443D74F4" w14:textId="368C1B3F" w:rsidR="008C393E" w:rsidRDefault="7599A79A" w:rsidP="1E8E7D88">
      <w:pPr>
        <w:spacing w:after="0" w:line="360" w:lineRule="auto"/>
        <w:jc w:val="center"/>
        <w:rPr>
          <w:rFonts w:ascii="Arial" w:eastAsia="Arial" w:hAnsi="Arial" w:cs="Arial"/>
          <w:b/>
          <w:bCs/>
          <w:color w:val="000000" w:themeColor="text1"/>
          <w:sz w:val="28"/>
          <w:szCs w:val="28"/>
        </w:rPr>
      </w:pPr>
      <w:r w:rsidRPr="029E288B">
        <w:rPr>
          <w:rFonts w:ascii="Arial" w:eastAsia="Arial" w:hAnsi="Arial" w:cs="Arial"/>
          <w:b/>
          <w:bCs/>
          <w:color w:val="000000" w:themeColor="text1"/>
          <w:sz w:val="28"/>
          <w:szCs w:val="28"/>
        </w:rPr>
        <w:t>Website</w:t>
      </w:r>
      <w:r w:rsidR="2885E157" w:rsidRPr="029E288B">
        <w:rPr>
          <w:rFonts w:ascii="Arial" w:eastAsia="Arial" w:hAnsi="Arial" w:cs="Arial"/>
          <w:b/>
          <w:bCs/>
          <w:color w:val="000000" w:themeColor="text1"/>
          <w:sz w:val="28"/>
          <w:szCs w:val="28"/>
        </w:rPr>
        <w:t xml:space="preserve">: </w:t>
      </w:r>
      <w:r w:rsidR="3ABABEBE" w:rsidRPr="029E288B">
        <w:rPr>
          <w:rFonts w:ascii="Arial" w:eastAsia="Arial" w:hAnsi="Arial" w:cs="Arial"/>
          <w:b/>
          <w:bCs/>
          <w:color w:val="000000" w:themeColor="text1"/>
          <w:sz w:val="28"/>
          <w:szCs w:val="28"/>
        </w:rPr>
        <w:t>The Uiratec</w:t>
      </w:r>
    </w:p>
    <w:p w14:paraId="4BDA9980" w14:textId="7A1580C6" w:rsidR="008C393E" w:rsidRDefault="008C393E" w:rsidP="1E8E7D88">
      <w:pPr>
        <w:spacing w:after="0" w:line="360" w:lineRule="auto"/>
        <w:jc w:val="center"/>
        <w:rPr>
          <w:rFonts w:ascii="Arial" w:eastAsia="Arial" w:hAnsi="Arial" w:cs="Arial"/>
          <w:b/>
          <w:bCs/>
          <w:color w:val="000000" w:themeColor="text1"/>
          <w:sz w:val="28"/>
          <w:szCs w:val="28"/>
        </w:rPr>
      </w:pPr>
    </w:p>
    <w:p w14:paraId="27FC833E" w14:textId="37CBAFE2" w:rsidR="008C393E" w:rsidRDefault="008C393E" w:rsidP="1E8E7D88">
      <w:pPr>
        <w:spacing w:after="0" w:line="360" w:lineRule="auto"/>
        <w:jc w:val="center"/>
        <w:rPr>
          <w:rFonts w:ascii="Arial" w:eastAsia="Arial" w:hAnsi="Arial" w:cs="Arial"/>
          <w:b/>
          <w:bCs/>
          <w:color w:val="000000" w:themeColor="text1"/>
          <w:sz w:val="28"/>
          <w:szCs w:val="28"/>
        </w:rPr>
      </w:pPr>
    </w:p>
    <w:p w14:paraId="5D659BE7" w14:textId="21B17C4A" w:rsidR="008C393E" w:rsidRDefault="008C393E">
      <w:pPr>
        <w:spacing w:after="0" w:line="360" w:lineRule="auto"/>
        <w:rPr>
          <w:rFonts w:ascii="Arial" w:eastAsia="Arial" w:hAnsi="Arial" w:cs="Arial"/>
          <w:b/>
          <w:bCs/>
          <w:color w:val="000000" w:themeColor="text1"/>
          <w:sz w:val="28"/>
          <w:szCs w:val="28"/>
        </w:rPr>
        <w:pPrChange w:id="0" w:author="EDUARDO SILVA" w:date="2023-08-22T17:21:00Z">
          <w:pPr>
            <w:spacing w:after="0" w:line="360" w:lineRule="auto"/>
            <w:jc w:val="center"/>
          </w:pPr>
        </w:pPrChange>
      </w:pPr>
    </w:p>
    <w:p w14:paraId="3BAF5953" w14:textId="77777777" w:rsidR="00E7307E" w:rsidRDefault="00E7307E" w:rsidP="31DBDD14">
      <w:pPr>
        <w:spacing w:after="0" w:line="360" w:lineRule="auto"/>
        <w:rPr>
          <w:rFonts w:ascii="Arial" w:eastAsia="Arial" w:hAnsi="Arial" w:cs="Arial"/>
          <w:b/>
          <w:bCs/>
          <w:color w:val="000000" w:themeColor="text1"/>
          <w:sz w:val="28"/>
          <w:szCs w:val="28"/>
        </w:rPr>
      </w:pPr>
    </w:p>
    <w:p w14:paraId="5D831BEA" w14:textId="77777777" w:rsidR="008412E1" w:rsidRDefault="008412E1" w:rsidP="31DBDD14">
      <w:pPr>
        <w:spacing w:after="0" w:line="360" w:lineRule="auto"/>
        <w:rPr>
          <w:rFonts w:ascii="Arial" w:eastAsia="Arial" w:hAnsi="Arial" w:cs="Arial"/>
          <w:b/>
          <w:bCs/>
          <w:color w:val="000000" w:themeColor="text1"/>
          <w:sz w:val="28"/>
          <w:szCs w:val="28"/>
        </w:rPr>
      </w:pPr>
    </w:p>
    <w:p w14:paraId="4DC940B1" w14:textId="77777777" w:rsidR="00081B54" w:rsidRDefault="00081B54" w:rsidP="31DBDD14">
      <w:pPr>
        <w:spacing w:after="0" w:line="360" w:lineRule="auto"/>
        <w:rPr>
          <w:rFonts w:ascii="Arial" w:eastAsia="Arial" w:hAnsi="Arial" w:cs="Arial"/>
          <w:b/>
          <w:bCs/>
          <w:color w:val="000000" w:themeColor="text1"/>
          <w:sz w:val="28"/>
          <w:szCs w:val="28"/>
        </w:rPr>
      </w:pPr>
    </w:p>
    <w:p w14:paraId="214D21FA" w14:textId="0341A9D6" w:rsidR="008C393E" w:rsidRDefault="41DD32E0" w:rsidP="1E8E7D88">
      <w:pPr>
        <w:spacing w:after="0"/>
        <w:ind w:left="720" w:hanging="720"/>
        <w:jc w:val="center"/>
        <w:rPr>
          <w:rFonts w:ascii="Arial" w:eastAsia="Arial" w:hAnsi="Arial" w:cs="Arial"/>
          <w:b/>
          <w:bCs/>
          <w:color w:val="000000" w:themeColor="text1"/>
          <w:sz w:val="28"/>
          <w:szCs w:val="28"/>
        </w:rPr>
      </w:pPr>
      <w:r w:rsidRPr="3F2FF177">
        <w:rPr>
          <w:rFonts w:ascii="Arial" w:eastAsia="Arial" w:hAnsi="Arial" w:cs="Arial"/>
          <w:b/>
          <w:bCs/>
          <w:color w:val="000000" w:themeColor="text1"/>
          <w:sz w:val="28"/>
          <w:szCs w:val="28"/>
        </w:rPr>
        <w:t>São Paulo</w:t>
      </w:r>
    </w:p>
    <w:p w14:paraId="494FBAAD" w14:textId="1C066111" w:rsidR="008C393E" w:rsidDel="00E7307E" w:rsidRDefault="2A694BBA" w:rsidP="1E8E7D88">
      <w:pPr>
        <w:spacing w:after="0"/>
        <w:ind w:left="720" w:hanging="720"/>
        <w:jc w:val="center"/>
        <w:rPr>
          <w:del w:id="1" w:author="EDUARDO SILVA" w:date="2023-08-22T17:22:00Z"/>
          <w:rFonts w:ascii="Arial" w:eastAsia="Arial" w:hAnsi="Arial" w:cs="Arial"/>
          <w:b/>
          <w:bCs/>
          <w:color w:val="000000" w:themeColor="text1"/>
          <w:sz w:val="28"/>
          <w:szCs w:val="28"/>
        </w:rPr>
      </w:pPr>
      <w:r w:rsidRPr="3F2FF177">
        <w:rPr>
          <w:rFonts w:ascii="Arial" w:eastAsia="Arial" w:hAnsi="Arial" w:cs="Arial"/>
          <w:b/>
          <w:bCs/>
          <w:color w:val="000000" w:themeColor="text1"/>
          <w:sz w:val="28"/>
          <w:szCs w:val="28"/>
        </w:rPr>
        <w:t>2023</w:t>
      </w:r>
    </w:p>
    <w:p w14:paraId="68D121B5" w14:textId="26A40B4F" w:rsidR="008C393E" w:rsidRDefault="001A56AB">
      <w:pPr>
        <w:spacing w:after="0"/>
        <w:ind w:left="720" w:hanging="720"/>
        <w:jc w:val="center"/>
        <w:pPrChange w:id="2" w:author="EDUARDO SILVA" w:date="2023-08-22T17:22:00Z">
          <w:pPr/>
        </w:pPrChange>
      </w:pPr>
      <w:r>
        <w:br w:type="page"/>
      </w:r>
    </w:p>
    <w:p w14:paraId="3B23AAF1" w14:textId="2D641DEE" w:rsidR="008C393E" w:rsidRDefault="3E1CB110" w:rsidP="029E288B">
      <w:pPr>
        <w:spacing w:after="0" w:line="360" w:lineRule="auto"/>
        <w:ind w:firstLine="720"/>
        <w:jc w:val="center"/>
        <w:rPr>
          <w:rFonts w:ascii="Arial" w:eastAsia="Arial" w:hAnsi="Arial" w:cs="Arial"/>
          <w:b/>
          <w:bCs/>
          <w:color w:val="000000" w:themeColor="text1"/>
          <w:sz w:val="28"/>
          <w:szCs w:val="28"/>
        </w:rPr>
      </w:pPr>
      <w:r w:rsidRPr="029E288B">
        <w:rPr>
          <w:rFonts w:ascii="Arial" w:eastAsia="Arial" w:hAnsi="Arial" w:cs="Arial"/>
          <w:b/>
          <w:bCs/>
          <w:color w:val="000000" w:themeColor="text1"/>
          <w:sz w:val="28"/>
          <w:szCs w:val="28"/>
        </w:rPr>
        <w:lastRenderedPageBreak/>
        <w:t>Eduardo Monteiro da Silva</w:t>
      </w:r>
      <w:r w:rsidR="5F6AFBCF">
        <w:br/>
      </w:r>
      <w:r w:rsidR="52703D46" w:rsidRPr="029E288B">
        <w:rPr>
          <w:rFonts w:ascii="Arial" w:eastAsia="Arial" w:hAnsi="Arial" w:cs="Arial"/>
          <w:b/>
          <w:bCs/>
          <w:color w:val="000000" w:themeColor="text1"/>
          <w:sz w:val="28"/>
          <w:szCs w:val="28"/>
        </w:rPr>
        <w:t xml:space="preserve">       João Victor Ferreira Parrela de Oliva</w:t>
      </w:r>
    </w:p>
    <w:p w14:paraId="19843542" w14:textId="5C5B2D52" w:rsidR="008C393E" w:rsidRDefault="1B00DC7D" w:rsidP="1E8E7D88">
      <w:pPr>
        <w:spacing w:after="0" w:line="360" w:lineRule="auto"/>
        <w:ind w:firstLine="720"/>
        <w:jc w:val="center"/>
        <w:rPr>
          <w:rFonts w:ascii="Arial" w:eastAsia="Arial" w:hAnsi="Arial" w:cs="Arial"/>
          <w:b/>
          <w:bCs/>
          <w:color w:val="000000" w:themeColor="text1"/>
          <w:sz w:val="28"/>
          <w:szCs w:val="28"/>
        </w:rPr>
      </w:pPr>
      <w:r w:rsidRPr="3F2FF177">
        <w:rPr>
          <w:rFonts w:ascii="Arial" w:eastAsia="Arial" w:hAnsi="Arial" w:cs="Arial"/>
          <w:b/>
          <w:bCs/>
          <w:color w:val="000000" w:themeColor="text1"/>
          <w:sz w:val="28"/>
          <w:szCs w:val="28"/>
        </w:rPr>
        <w:t>Marcos Henrique Correia de Lima</w:t>
      </w:r>
    </w:p>
    <w:p w14:paraId="17F90366" w14:textId="250F3833" w:rsidR="008C393E" w:rsidRDefault="1B00DC7D" w:rsidP="1E8E7D88">
      <w:pPr>
        <w:spacing w:after="0" w:line="360" w:lineRule="auto"/>
        <w:ind w:firstLine="720"/>
        <w:jc w:val="center"/>
        <w:rPr>
          <w:rFonts w:ascii="Arial" w:eastAsia="Arial" w:hAnsi="Arial" w:cs="Arial"/>
          <w:b/>
          <w:bCs/>
          <w:color w:val="000000" w:themeColor="text1"/>
          <w:sz w:val="28"/>
          <w:szCs w:val="28"/>
        </w:rPr>
      </w:pPr>
      <w:r w:rsidRPr="3F2FF177">
        <w:rPr>
          <w:rFonts w:ascii="Arial" w:eastAsia="Arial" w:hAnsi="Arial" w:cs="Arial"/>
          <w:b/>
          <w:bCs/>
          <w:color w:val="000000" w:themeColor="text1"/>
          <w:sz w:val="28"/>
          <w:szCs w:val="28"/>
        </w:rPr>
        <w:t xml:space="preserve">Mathias Borges Marques </w:t>
      </w:r>
    </w:p>
    <w:p w14:paraId="216FD5B4" w14:textId="587322D1" w:rsidR="008C393E" w:rsidRDefault="3E1CB110" w:rsidP="1E8E7D88">
      <w:pPr>
        <w:spacing w:after="0" w:line="360" w:lineRule="auto"/>
        <w:ind w:firstLine="720"/>
        <w:jc w:val="center"/>
        <w:rPr>
          <w:rFonts w:ascii="Arial" w:eastAsia="Arial" w:hAnsi="Arial" w:cs="Arial"/>
          <w:b/>
          <w:bCs/>
          <w:color w:val="000000" w:themeColor="text1"/>
          <w:sz w:val="28"/>
          <w:szCs w:val="28"/>
        </w:rPr>
      </w:pPr>
      <w:r w:rsidRPr="029E288B">
        <w:rPr>
          <w:rFonts w:ascii="Arial" w:eastAsia="Arial" w:hAnsi="Arial" w:cs="Arial"/>
          <w:b/>
          <w:bCs/>
          <w:color w:val="000000" w:themeColor="text1"/>
          <w:sz w:val="28"/>
          <w:szCs w:val="28"/>
        </w:rPr>
        <w:t xml:space="preserve">Nicolas Silva Azevedo </w:t>
      </w:r>
    </w:p>
    <w:p w14:paraId="666CD114" w14:textId="3508DF74" w:rsidR="008C393E" w:rsidRDefault="008C393E" w:rsidP="1E8E7D88">
      <w:pPr>
        <w:spacing w:after="0" w:line="360" w:lineRule="auto"/>
        <w:jc w:val="center"/>
        <w:rPr>
          <w:rFonts w:ascii="Arial" w:eastAsia="Arial" w:hAnsi="Arial" w:cs="Arial"/>
          <w:b/>
          <w:bCs/>
          <w:color w:val="000000" w:themeColor="text1"/>
          <w:sz w:val="28"/>
          <w:szCs w:val="28"/>
        </w:rPr>
      </w:pPr>
    </w:p>
    <w:p w14:paraId="6269A8B3" w14:textId="16259D4B" w:rsidR="008C393E" w:rsidRDefault="008C393E" w:rsidP="1E8E7D88">
      <w:pPr>
        <w:spacing w:after="0" w:line="360" w:lineRule="auto"/>
        <w:jc w:val="center"/>
        <w:rPr>
          <w:rFonts w:ascii="Arial" w:eastAsia="Arial" w:hAnsi="Arial" w:cs="Arial"/>
          <w:b/>
          <w:bCs/>
          <w:color w:val="000000" w:themeColor="text1"/>
          <w:sz w:val="28"/>
          <w:szCs w:val="28"/>
        </w:rPr>
      </w:pPr>
    </w:p>
    <w:p w14:paraId="6805A005" w14:textId="6F01080E" w:rsidR="008C393E" w:rsidRDefault="008C393E" w:rsidP="1E8E7D88">
      <w:pPr>
        <w:spacing w:after="0" w:line="360" w:lineRule="auto"/>
        <w:jc w:val="center"/>
        <w:rPr>
          <w:rFonts w:ascii="Arial" w:eastAsia="Arial" w:hAnsi="Arial" w:cs="Arial"/>
          <w:b/>
          <w:bCs/>
          <w:color w:val="000000" w:themeColor="text1"/>
          <w:sz w:val="28"/>
          <w:szCs w:val="28"/>
        </w:rPr>
      </w:pPr>
    </w:p>
    <w:p w14:paraId="43EA505E" w14:textId="286DA91B" w:rsidR="008C393E" w:rsidRDefault="008C393E" w:rsidP="1E8E7D88">
      <w:pPr>
        <w:spacing w:after="0" w:line="360" w:lineRule="auto"/>
        <w:jc w:val="center"/>
        <w:rPr>
          <w:rFonts w:ascii="Arial" w:eastAsia="Arial" w:hAnsi="Arial" w:cs="Arial"/>
          <w:b/>
          <w:bCs/>
          <w:color w:val="000000" w:themeColor="text1"/>
          <w:sz w:val="28"/>
          <w:szCs w:val="28"/>
        </w:rPr>
      </w:pPr>
    </w:p>
    <w:p w14:paraId="4E6ECC82" w14:textId="626D5980" w:rsidR="008C393E" w:rsidDel="00E7307E" w:rsidRDefault="3E1CB110" w:rsidP="029E288B">
      <w:pPr>
        <w:spacing w:after="0" w:line="360" w:lineRule="auto"/>
        <w:jc w:val="center"/>
        <w:rPr>
          <w:del w:id="3" w:author="EDUARDO SILVA" w:date="2023-08-22T17:22:00Z"/>
          <w:rFonts w:ascii="Arial" w:eastAsia="Arial" w:hAnsi="Arial" w:cs="Arial"/>
          <w:b/>
          <w:bCs/>
          <w:color w:val="000000" w:themeColor="text1"/>
          <w:sz w:val="28"/>
          <w:szCs w:val="28"/>
        </w:rPr>
      </w:pPr>
      <w:r w:rsidRPr="029E288B">
        <w:rPr>
          <w:rFonts w:ascii="Arial" w:eastAsia="Arial" w:hAnsi="Arial" w:cs="Arial"/>
          <w:b/>
          <w:bCs/>
          <w:color w:val="000000" w:themeColor="text1"/>
          <w:sz w:val="28"/>
          <w:szCs w:val="28"/>
        </w:rPr>
        <w:t xml:space="preserve">Website: </w:t>
      </w:r>
      <w:r w:rsidR="459528FE" w:rsidRPr="029E288B">
        <w:rPr>
          <w:rFonts w:ascii="Arial" w:eastAsia="Arial" w:hAnsi="Arial" w:cs="Arial"/>
          <w:b/>
          <w:bCs/>
          <w:color w:val="000000" w:themeColor="text1"/>
          <w:sz w:val="28"/>
          <w:szCs w:val="28"/>
        </w:rPr>
        <w:t>The Uiratec</w:t>
      </w:r>
    </w:p>
    <w:p w14:paraId="0D2F1521" w14:textId="5F1C5480" w:rsidR="00E7307E" w:rsidRDefault="00E7307E" w:rsidP="06EFF8A2">
      <w:pPr>
        <w:spacing w:before="240" w:after="0" w:line="240" w:lineRule="auto"/>
        <w:ind w:firstLine="720"/>
        <w:jc w:val="center"/>
        <w:rPr>
          <w:ins w:id="4" w:author="EDUARDO SILVA" w:date="2023-08-22T17:22:00Z"/>
          <w:rFonts w:ascii="Arial" w:eastAsia="Arial" w:hAnsi="Arial" w:cs="Arial"/>
          <w:color w:val="000000" w:themeColor="text1"/>
          <w:sz w:val="28"/>
          <w:szCs w:val="28"/>
        </w:rPr>
      </w:pPr>
    </w:p>
    <w:p w14:paraId="54A989FB" w14:textId="77777777" w:rsidR="00E7307E" w:rsidRDefault="00E7307E" w:rsidP="1E8E7D88">
      <w:pPr>
        <w:spacing w:before="240" w:after="0" w:line="240" w:lineRule="auto"/>
        <w:ind w:firstLine="720"/>
        <w:jc w:val="center"/>
        <w:rPr>
          <w:rFonts w:ascii="Arial" w:eastAsia="Arial" w:hAnsi="Arial" w:cs="Arial"/>
          <w:color w:val="000000" w:themeColor="text1"/>
          <w:sz w:val="28"/>
          <w:szCs w:val="28"/>
        </w:rPr>
      </w:pPr>
    </w:p>
    <w:p w14:paraId="07C96B75" w14:textId="2823A80E" w:rsidR="008C393E" w:rsidRDefault="1B00DC7D" w:rsidP="1E8E7D88">
      <w:pPr>
        <w:spacing w:before="240" w:after="240" w:line="360" w:lineRule="auto"/>
        <w:ind w:left="5040"/>
        <w:jc w:val="both"/>
        <w:rPr>
          <w:rFonts w:ascii="Arial" w:eastAsia="Arial" w:hAnsi="Arial" w:cs="Arial"/>
          <w:color w:val="000000" w:themeColor="text1"/>
        </w:rPr>
      </w:pPr>
      <w:r w:rsidRPr="3F2FF177">
        <w:rPr>
          <w:rFonts w:ascii="Arial" w:eastAsia="Arial" w:hAnsi="Arial" w:cs="Arial"/>
          <w:color w:val="000000" w:themeColor="text1"/>
        </w:rPr>
        <w:t>Documentação de projeto de rede social</w:t>
      </w:r>
      <w:r w:rsidR="6B8F58B4" w:rsidRPr="3F2FF177">
        <w:rPr>
          <w:rFonts w:ascii="Arial" w:eastAsia="Arial" w:hAnsi="Arial" w:cs="Arial"/>
          <w:color w:val="000000" w:themeColor="text1"/>
        </w:rPr>
        <w:t xml:space="preserve"> inovadora</w:t>
      </w:r>
      <w:r w:rsidRPr="3F2FF177">
        <w:rPr>
          <w:rFonts w:ascii="Arial" w:eastAsia="Arial" w:hAnsi="Arial" w:cs="Arial"/>
          <w:color w:val="000000" w:themeColor="text1"/>
        </w:rPr>
        <w:t xml:space="preserve">, para o componente </w:t>
      </w:r>
      <w:r w:rsidR="6CB31C51" w:rsidRPr="3F2FF177">
        <w:rPr>
          <w:rFonts w:ascii="Arial" w:eastAsia="Arial" w:hAnsi="Arial" w:cs="Arial"/>
          <w:color w:val="000000" w:themeColor="text1"/>
        </w:rPr>
        <w:t>Desenvolvimento de Sistemas, Programação Web II (2)</w:t>
      </w:r>
      <w:r w:rsidR="61E97A41" w:rsidRPr="3F2FF177">
        <w:rPr>
          <w:rFonts w:ascii="Arial" w:eastAsia="Arial" w:hAnsi="Arial" w:cs="Arial"/>
          <w:color w:val="000000" w:themeColor="text1"/>
        </w:rPr>
        <w:t xml:space="preserve"> e Programação Mobile I (1)</w:t>
      </w:r>
      <w:r w:rsidRPr="3F2FF177">
        <w:rPr>
          <w:rFonts w:ascii="Arial" w:eastAsia="Arial" w:hAnsi="Arial" w:cs="Arial"/>
          <w:color w:val="000000" w:themeColor="text1"/>
        </w:rPr>
        <w:t xml:space="preserve">, do curso Técnico de Desenvolvimento de Sistemas, integrado ao Ensino Médio, 2º módulo. Orientado pelo Prof. </w:t>
      </w:r>
      <w:r w:rsidR="1E00220D" w:rsidRPr="3F2FF177">
        <w:rPr>
          <w:rFonts w:ascii="Arial" w:eastAsia="Arial" w:hAnsi="Arial" w:cs="Arial"/>
          <w:color w:val="000000" w:themeColor="text1"/>
        </w:rPr>
        <w:t>Paulo Rogério Neves de Oliveira</w:t>
      </w:r>
      <w:r w:rsidRPr="3F2FF177">
        <w:rPr>
          <w:rFonts w:ascii="Arial" w:eastAsia="Arial" w:hAnsi="Arial" w:cs="Arial"/>
          <w:color w:val="000000" w:themeColor="text1"/>
        </w:rPr>
        <w:t>.</w:t>
      </w:r>
    </w:p>
    <w:p w14:paraId="5F618D4C" w14:textId="30B08A3B" w:rsidR="06EFF8A2" w:rsidRDefault="06EFF8A2" w:rsidP="06EFF8A2">
      <w:pPr>
        <w:spacing w:before="240" w:after="240" w:line="360" w:lineRule="auto"/>
        <w:ind w:left="5040"/>
        <w:jc w:val="both"/>
        <w:rPr>
          <w:rFonts w:ascii="Arial" w:eastAsia="Arial" w:hAnsi="Arial" w:cs="Arial"/>
          <w:color w:val="000000" w:themeColor="text1"/>
        </w:rPr>
      </w:pPr>
    </w:p>
    <w:p w14:paraId="70446687" w14:textId="71021321" w:rsidR="06EFF8A2" w:rsidRDefault="06EFF8A2" w:rsidP="06EFF8A2">
      <w:pPr>
        <w:spacing w:before="240" w:after="240" w:line="360" w:lineRule="auto"/>
        <w:ind w:left="5040"/>
        <w:jc w:val="both"/>
        <w:rPr>
          <w:rFonts w:ascii="Arial" w:eastAsia="Arial" w:hAnsi="Arial" w:cs="Arial"/>
          <w:color w:val="000000" w:themeColor="text1"/>
        </w:rPr>
      </w:pPr>
    </w:p>
    <w:p w14:paraId="26B14C26" w14:textId="77777777" w:rsidR="008412E1" w:rsidRDefault="008412E1" w:rsidP="06EFF8A2">
      <w:pPr>
        <w:spacing w:before="240" w:after="240" w:line="360" w:lineRule="auto"/>
        <w:ind w:left="5040"/>
        <w:jc w:val="both"/>
        <w:rPr>
          <w:rFonts w:ascii="Arial" w:eastAsia="Arial" w:hAnsi="Arial" w:cs="Arial"/>
          <w:color w:val="000000" w:themeColor="text1"/>
        </w:rPr>
      </w:pPr>
    </w:p>
    <w:p w14:paraId="2A15621A" w14:textId="77777777" w:rsidR="002D6F7E" w:rsidRDefault="002D6F7E" w:rsidP="06EFF8A2">
      <w:pPr>
        <w:spacing w:before="240" w:after="240" w:line="360" w:lineRule="auto"/>
        <w:ind w:left="5040"/>
        <w:jc w:val="both"/>
        <w:rPr>
          <w:rFonts w:ascii="Arial" w:eastAsia="Arial" w:hAnsi="Arial" w:cs="Arial"/>
          <w:color w:val="000000" w:themeColor="text1"/>
        </w:rPr>
      </w:pPr>
    </w:p>
    <w:p w14:paraId="4172911D" w14:textId="3E3890AD" w:rsidR="008C393E" w:rsidRDefault="0077E472" w:rsidP="029E288B">
      <w:pPr>
        <w:spacing w:before="240" w:after="0" w:line="240" w:lineRule="auto"/>
        <w:jc w:val="center"/>
        <w:rPr>
          <w:rFonts w:ascii="Arial" w:eastAsia="Arial" w:hAnsi="Arial" w:cs="Arial"/>
          <w:color w:val="000000" w:themeColor="text1"/>
          <w:sz w:val="28"/>
          <w:szCs w:val="28"/>
        </w:rPr>
      </w:pPr>
      <w:r w:rsidRPr="029E288B">
        <w:rPr>
          <w:rFonts w:ascii="Arial" w:eastAsia="Arial" w:hAnsi="Arial" w:cs="Arial"/>
          <w:b/>
          <w:bCs/>
          <w:color w:val="000000" w:themeColor="text1"/>
          <w:sz w:val="28"/>
          <w:szCs w:val="28"/>
        </w:rPr>
        <w:t>SÃO PAULO</w:t>
      </w:r>
    </w:p>
    <w:p w14:paraId="430E00B2" w14:textId="2DA52F90" w:rsidR="008C393E" w:rsidRDefault="0077E472">
      <w:pPr>
        <w:spacing w:before="240" w:after="0" w:line="240" w:lineRule="auto"/>
        <w:jc w:val="center"/>
        <w:rPr>
          <w:rFonts w:ascii="Arial" w:eastAsia="Arial" w:hAnsi="Arial" w:cs="Arial"/>
          <w:b/>
          <w:bCs/>
          <w:color w:val="000000" w:themeColor="text1"/>
          <w:sz w:val="28"/>
          <w:szCs w:val="28"/>
        </w:rPr>
      </w:pPr>
      <w:r w:rsidRPr="029E288B">
        <w:rPr>
          <w:rFonts w:ascii="Arial" w:eastAsia="Arial" w:hAnsi="Arial" w:cs="Arial"/>
          <w:b/>
          <w:bCs/>
          <w:color w:val="000000" w:themeColor="text1"/>
          <w:sz w:val="28"/>
          <w:szCs w:val="28"/>
        </w:rPr>
        <w:t>2023</w:t>
      </w:r>
    </w:p>
    <w:p w14:paraId="24ED1B07" w14:textId="77777777" w:rsidR="00081B54" w:rsidDel="00C144E5" w:rsidRDefault="00081B54" w:rsidP="00081B54">
      <w:pPr>
        <w:spacing w:before="240" w:after="0" w:line="240" w:lineRule="auto"/>
        <w:rPr>
          <w:del w:id="5" w:author="EDUARDO SILVA" w:date="2023-08-22T17:22:00Z"/>
          <w:rFonts w:ascii="Arial" w:eastAsia="Arial" w:hAnsi="Arial" w:cs="Arial"/>
          <w:color w:val="000000" w:themeColor="text1"/>
          <w:sz w:val="28"/>
          <w:szCs w:val="28"/>
        </w:rPr>
      </w:pPr>
    </w:p>
    <w:p w14:paraId="6C2DE1A1" w14:textId="77777777" w:rsidR="00081B54" w:rsidRDefault="00081B54" w:rsidP="00081B54">
      <w:pPr>
        <w:spacing w:after="0" w:line="360" w:lineRule="auto"/>
      </w:pPr>
    </w:p>
    <w:p w14:paraId="17CB7549" w14:textId="71DAA662" w:rsidR="1E8E7D88" w:rsidRDefault="460DDBCB" w:rsidP="00081B54">
      <w:pPr>
        <w:spacing w:after="0" w:line="360" w:lineRule="auto"/>
        <w:jc w:val="center"/>
        <w:rPr>
          <w:rFonts w:ascii="Arial" w:eastAsia="Arial" w:hAnsi="Arial" w:cs="Arial"/>
          <w:b/>
          <w:bCs/>
          <w:color w:val="000000" w:themeColor="text1"/>
          <w:sz w:val="28"/>
          <w:szCs w:val="28"/>
        </w:rPr>
      </w:pPr>
      <w:r w:rsidRPr="031BB6BE">
        <w:rPr>
          <w:rFonts w:ascii="Arial" w:eastAsia="Arial" w:hAnsi="Arial" w:cs="Arial"/>
          <w:b/>
          <w:bCs/>
          <w:color w:val="000000" w:themeColor="text1"/>
          <w:sz w:val="28"/>
          <w:szCs w:val="28"/>
        </w:rPr>
        <w:lastRenderedPageBreak/>
        <w:t>Sumário</w:t>
      </w:r>
    </w:p>
    <w:sdt>
      <w:sdtPr>
        <w:id w:val="1861123448"/>
        <w:docPartObj>
          <w:docPartGallery w:val="Table of Contents"/>
          <w:docPartUnique/>
        </w:docPartObj>
      </w:sdtPr>
      <w:sdtContent>
        <w:p w14:paraId="393413C5" w14:textId="72EE1FD2" w:rsidR="1E8E7D88" w:rsidRDefault="031BB6BE" w:rsidP="77249108">
          <w:pPr>
            <w:pStyle w:val="Sumrio1"/>
            <w:tabs>
              <w:tab w:val="right" w:leader="dot" w:pos="9405"/>
            </w:tabs>
            <w:rPr>
              <w:rStyle w:val="Hyperlink"/>
            </w:rPr>
          </w:pPr>
          <w:r>
            <w:fldChar w:fldCharType="begin"/>
          </w:r>
          <w:r w:rsidR="029E288B">
            <w:instrText>TOC \o \z \u \h</w:instrText>
          </w:r>
          <w:r>
            <w:fldChar w:fldCharType="separate"/>
          </w:r>
          <w:hyperlink w:anchor="_Toc1085352327">
            <w:r w:rsidRPr="031BB6BE">
              <w:rPr>
                <w:rStyle w:val="Hyperlink"/>
              </w:rPr>
              <w:t>1. Introdução</w:t>
            </w:r>
            <w:r w:rsidR="029E288B">
              <w:tab/>
            </w:r>
            <w:r w:rsidR="029E288B">
              <w:fldChar w:fldCharType="begin"/>
            </w:r>
            <w:r w:rsidR="029E288B">
              <w:instrText>PAGEREF _Toc1085352327 \h</w:instrText>
            </w:r>
            <w:r w:rsidR="029E288B">
              <w:fldChar w:fldCharType="separate"/>
            </w:r>
            <w:r w:rsidRPr="031BB6BE">
              <w:rPr>
                <w:rStyle w:val="Hyperlink"/>
              </w:rPr>
              <w:t>2</w:t>
            </w:r>
            <w:r w:rsidR="029E288B">
              <w:fldChar w:fldCharType="end"/>
            </w:r>
          </w:hyperlink>
        </w:p>
        <w:p w14:paraId="0BFA95DB" w14:textId="4DA0A6EC" w:rsidR="1E8E7D88" w:rsidRDefault="00000000" w:rsidP="77249108">
          <w:pPr>
            <w:pStyle w:val="Sumrio2"/>
            <w:tabs>
              <w:tab w:val="right" w:leader="dot" w:pos="9405"/>
            </w:tabs>
            <w:rPr>
              <w:rStyle w:val="Hyperlink"/>
            </w:rPr>
          </w:pPr>
          <w:hyperlink w:anchor="_Toc1898821501">
            <w:r w:rsidR="031BB6BE" w:rsidRPr="031BB6BE">
              <w:rPr>
                <w:rStyle w:val="Hyperlink"/>
              </w:rPr>
              <w:t>1.1 Objetivos Gerais</w:t>
            </w:r>
            <w:r w:rsidR="008D1040">
              <w:tab/>
            </w:r>
            <w:r w:rsidR="008D1040">
              <w:fldChar w:fldCharType="begin"/>
            </w:r>
            <w:r w:rsidR="008D1040">
              <w:instrText>PAGEREF _Toc1898821501 \h</w:instrText>
            </w:r>
            <w:r w:rsidR="008D1040">
              <w:fldChar w:fldCharType="separate"/>
            </w:r>
            <w:r w:rsidR="031BB6BE" w:rsidRPr="031BB6BE">
              <w:rPr>
                <w:rStyle w:val="Hyperlink"/>
              </w:rPr>
              <w:t>3</w:t>
            </w:r>
            <w:r w:rsidR="008D1040">
              <w:fldChar w:fldCharType="end"/>
            </w:r>
          </w:hyperlink>
        </w:p>
        <w:p w14:paraId="15EA74BC" w14:textId="34830398" w:rsidR="1E8E7D88" w:rsidRDefault="00000000" w:rsidP="77249108">
          <w:pPr>
            <w:pStyle w:val="Sumrio2"/>
            <w:tabs>
              <w:tab w:val="right" w:leader="dot" w:pos="9405"/>
            </w:tabs>
            <w:rPr>
              <w:rStyle w:val="Hyperlink"/>
            </w:rPr>
          </w:pPr>
          <w:hyperlink w:anchor="_Toc1850354965">
            <w:r w:rsidR="031BB6BE" w:rsidRPr="031BB6BE">
              <w:rPr>
                <w:rStyle w:val="Hyperlink"/>
              </w:rPr>
              <w:t>1.2 Objetivos Específicos</w:t>
            </w:r>
            <w:r w:rsidR="008D1040">
              <w:tab/>
            </w:r>
            <w:r w:rsidR="008D1040">
              <w:fldChar w:fldCharType="begin"/>
            </w:r>
            <w:r w:rsidR="008D1040">
              <w:instrText>PAGEREF _Toc1850354965 \h</w:instrText>
            </w:r>
            <w:r w:rsidR="008D1040">
              <w:fldChar w:fldCharType="separate"/>
            </w:r>
            <w:r w:rsidR="031BB6BE" w:rsidRPr="031BB6BE">
              <w:rPr>
                <w:rStyle w:val="Hyperlink"/>
              </w:rPr>
              <w:t>4</w:t>
            </w:r>
            <w:r w:rsidR="008D1040">
              <w:fldChar w:fldCharType="end"/>
            </w:r>
          </w:hyperlink>
        </w:p>
        <w:p w14:paraId="79EE9A2F" w14:textId="2DA8D68E" w:rsidR="1E8E7D88" w:rsidRDefault="00000000" w:rsidP="77249108">
          <w:pPr>
            <w:pStyle w:val="Sumrio2"/>
            <w:tabs>
              <w:tab w:val="right" w:leader="dot" w:pos="9405"/>
            </w:tabs>
            <w:rPr>
              <w:rStyle w:val="Hyperlink"/>
            </w:rPr>
          </w:pPr>
          <w:hyperlink w:anchor="_Toc355568703">
            <w:r w:rsidR="031BB6BE" w:rsidRPr="031BB6BE">
              <w:rPr>
                <w:rStyle w:val="Hyperlink"/>
              </w:rPr>
              <w:t>1.3 Justificativa</w:t>
            </w:r>
            <w:r w:rsidR="008D1040">
              <w:tab/>
            </w:r>
            <w:r w:rsidR="008D1040">
              <w:fldChar w:fldCharType="begin"/>
            </w:r>
            <w:r w:rsidR="008D1040">
              <w:instrText>PAGEREF _Toc355568703 \h</w:instrText>
            </w:r>
            <w:r w:rsidR="008D1040">
              <w:fldChar w:fldCharType="separate"/>
            </w:r>
            <w:r w:rsidR="031BB6BE" w:rsidRPr="031BB6BE">
              <w:rPr>
                <w:rStyle w:val="Hyperlink"/>
              </w:rPr>
              <w:t>4</w:t>
            </w:r>
            <w:r w:rsidR="008D1040">
              <w:fldChar w:fldCharType="end"/>
            </w:r>
          </w:hyperlink>
        </w:p>
        <w:p w14:paraId="768C3D53" w14:textId="79236F8C" w:rsidR="1E8E7D88" w:rsidRDefault="00000000" w:rsidP="77249108">
          <w:pPr>
            <w:pStyle w:val="Sumrio1"/>
            <w:tabs>
              <w:tab w:val="right" w:leader="dot" w:pos="9405"/>
            </w:tabs>
            <w:rPr>
              <w:rStyle w:val="Hyperlink"/>
            </w:rPr>
          </w:pPr>
          <w:hyperlink w:anchor="_Toc1376212693">
            <w:r w:rsidR="031BB6BE" w:rsidRPr="031BB6BE">
              <w:rPr>
                <w:rStyle w:val="Hyperlink"/>
              </w:rPr>
              <w:t>2. Desenvolvimento</w:t>
            </w:r>
            <w:r w:rsidR="008D1040">
              <w:tab/>
            </w:r>
            <w:r w:rsidR="008D1040">
              <w:fldChar w:fldCharType="begin"/>
            </w:r>
            <w:r w:rsidR="008D1040">
              <w:instrText>PAGEREF _Toc1376212693 \h</w:instrText>
            </w:r>
            <w:r w:rsidR="008D1040">
              <w:fldChar w:fldCharType="separate"/>
            </w:r>
            <w:r w:rsidR="031BB6BE" w:rsidRPr="031BB6BE">
              <w:rPr>
                <w:rStyle w:val="Hyperlink"/>
              </w:rPr>
              <w:t>6</w:t>
            </w:r>
            <w:r w:rsidR="008D1040">
              <w:fldChar w:fldCharType="end"/>
            </w:r>
          </w:hyperlink>
        </w:p>
        <w:p w14:paraId="152F8380" w14:textId="7E719B8B" w:rsidR="1E8E7D88" w:rsidRDefault="00000000" w:rsidP="77249108">
          <w:pPr>
            <w:pStyle w:val="Sumrio2"/>
            <w:tabs>
              <w:tab w:val="right" w:leader="dot" w:pos="9405"/>
            </w:tabs>
            <w:rPr>
              <w:rStyle w:val="Hyperlink"/>
            </w:rPr>
          </w:pPr>
          <w:hyperlink w:anchor="_Toc455714110">
            <w:r w:rsidR="031BB6BE" w:rsidRPr="031BB6BE">
              <w:rPr>
                <w:rStyle w:val="Hyperlink"/>
              </w:rPr>
              <w:t>2.1 Levantamento e Especificações de requisitos</w:t>
            </w:r>
            <w:r w:rsidR="008D1040">
              <w:tab/>
            </w:r>
            <w:r w:rsidR="008D1040">
              <w:fldChar w:fldCharType="begin"/>
            </w:r>
            <w:r w:rsidR="008D1040">
              <w:instrText>PAGEREF _Toc455714110 \h</w:instrText>
            </w:r>
            <w:r w:rsidR="008D1040">
              <w:fldChar w:fldCharType="separate"/>
            </w:r>
            <w:r w:rsidR="031BB6BE" w:rsidRPr="031BB6BE">
              <w:rPr>
                <w:rStyle w:val="Hyperlink"/>
              </w:rPr>
              <w:t>8</w:t>
            </w:r>
            <w:r w:rsidR="008D1040">
              <w:fldChar w:fldCharType="end"/>
            </w:r>
          </w:hyperlink>
        </w:p>
        <w:p w14:paraId="3FB81662" w14:textId="7843D3F4" w:rsidR="1E8E7D88" w:rsidRDefault="00000000" w:rsidP="77249108">
          <w:pPr>
            <w:pStyle w:val="Sumrio3"/>
            <w:tabs>
              <w:tab w:val="right" w:leader="dot" w:pos="9405"/>
            </w:tabs>
            <w:rPr>
              <w:rStyle w:val="Hyperlink"/>
            </w:rPr>
          </w:pPr>
          <w:hyperlink w:anchor="_Toc163310480">
            <w:r w:rsidR="031BB6BE" w:rsidRPr="031BB6BE">
              <w:rPr>
                <w:rStyle w:val="Hyperlink"/>
              </w:rPr>
              <w:t>2.1.1 Requisitos Funcionais</w:t>
            </w:r>
            <w:r w:rsidR="008D1040">
              <w:tab/>
            </w:r>
            <w:r w:rsidR="008D1040">
              <w:fldChar w:fldCharType="begin"/>
            </w:r>
            <w:r w:rsidR="008D1040">
              <w:instrText>PAGEREF _Toc163310480 \h</w:instrText>
            </w:r>
            <w:r w:rsidR="008D1040">
              <w:fldChar w:fldCharType="separate"/>
            </w:r>
            <w:r w:rsidR="031BB6BE" w:rsidRPr="031BB6BE">
              <w:rPr>
                <w:rStyle w:val="Hyperlink"/>
              </w:rPr>
              <w:t>8</w:t>
            </w:r>
            <w:r w:rsidR="008D1040">
              <w:fldChar w:fldCharType="end"/>
            </w:r>
          </w:hyperlink>
        </w:p>
        <w:p w14:paraId="346495EC" w14:textId="2E00347B" w:rsidR="1E8E7D88" w:rsidRDefault="00000000" w:rsidP="77249108">
          <w:pPr>
            <w:pStyle w:val="Sumrio3"/>
            <w:tabs>
              <w:tab w:val="right" w:leader="dot" w:pos="9405"/>
            </w:tabs>
            <w:rPr>
              <w:rStyle w:val="Hyperlink"/>
            </w:rPr>
          </w:pPr>
          <w:hyperlink w:anchor="_Toc1788844273">
            <w:r w:rsidR="031BB6BE" w:rsidRPr="031BB6BE">
              <w:rPr>
                <w:rStyle w:val="Hyperlink"/>
              </w:rPr>
              <w:t>2.1.2 Requisitos não funcionais</w:t>
            </w:r>
            <w:r w:rsidR="008D1040">
              <w:tab/>
            </w:r>
            <w:r w:rsidR="008D1040">
              <w:fldChar w:fldCharType="begin"/>
            </w:r>
            <w:r w:rsidR="008D1040">
              <w:instrText>PAGEREF _Toc1788844273 \h</w:instrText>
            </w:r>
            <w:r w:rsidR="008D1040">
              <w:fldChar w:fldCharType="separate"/>
            </w:r>
            <w:r w:rsidR="031BB6BE" w:rsidRPr="031BB6BE">
              <w:rPr>
                <w:rStyle w:val="Hyperlink"/>
              </w:rPr>
              <w:t>12</w:t>
            </w:r>
            <w:r w:rsidR="008D1040">
              <w:fldChar w:fldCharType="end"/>
            </w:r>
          </w:hyperlink>
        </w:p>
        <w:p w14:paraId="36D87DCD" w14:textId="4D831685" w:rsidR="1E8E7D88" w:rsidRDefault="00000000" w:rsidP="029E288B">
          <w:pPr>
            <w:pStyle w:val="Sumrio2"/>
            <w:tabs>
              <w:tab w:val="right" w:leader="dot" w:pos="9405"/>
            </w:tabs>
            <w:rPr>
              <w:rStyle w:val="Hyperlink"/>
            </w:rPr>
          </w:pPr>
          <w:hyperlink w:anchor="_Toc1635454781">
            <w:r w:rsidR="031BB6BE" w:rsidRPr="031BB6BE">
              <w:rPr>
                <w:rStyle w:val="Hyperlink"/>
              </w:rPr>
              <w:t>2.2 Prototipagem</w:t>
            </w:r>
            <w:r w:rsidR="008D1040">
              <w:tab/>
            </w:r>
            <w:r w:rsidR="008D1040">
              <w:fldChar w:fldCharType="begin"/>
            </w:r>
            <w:r w:rsidR="008D1040">
              <w:instrText>PAGEREF _Toc1635454781 \h</w:instrText>
            </w:r>
            <w:r w:rsidR="008D1040">
              <w:fldChar w:fldCharType="separate"/>
            </w:r>
            <w:r w:rsidR="031BB6BE" w:rsidRPr="031BB6BE">
              <w:rPr>
                <w:rStyle w:val="Hyperlink"/>
              </w:rPr>
              <w:t>14</w:t>
            </w:r>
            <w:r w:rsidR="008D1040">
              <w:fldChar w:fldCharType="end"/>
            </w:r>
          </w:hyperlink>
        </w:p>
        <w:p w14:paraId="1D88C226" w14:textId="5BCE6F65" w:rsidR="029E288B" w:rsidRDefault="00000000" w:rsidP="029E288B">
          <w:pPr>
            <w:pStyle w:val="Sumrio3"/>
            <w:tabs>
              <w:tab w:val="right" w:leader="dot" w:pos="9405"/>
            </w:tabs>
            <w:rPr>
              <w:rStyle w:val="Hyperlink"/>
            </w:rPr>
          </w:pPr>
          <w:hyperlink w:anchor="_Toc1313283886">
            <w:r w:rsidR="031BB6BE" w:rsidRPr="031BB6BE">
              <w:rPr>
                <w:rStyle w:val="Hyperlink"/>
              </w:rPr>
              <w:t>2.2.1 Prototipagem - De baixa definição</w:t>
            </w:r>
            <w:r w:rsidR="008D1040">
              <w:tab/>
            </w:r>
            <w:r w:rsidR="008D1040">
              <w:fldChar w:fldCharType="begin"/>
            </w:r>
            <w:r w:rsidR="008D1040">
              <w:instrText>PAGEREF _Toc1313283886 \h</w:instrText>
            </w:r>
            <w:r w:rsidR="008D1040">
              <w:fldChar w:fldCharType="separate"/>
            </w:r>
            <w:r w:rsidR="031BB6BE" w:rsidRPr="031BB6BE">
              <w:rPr>
                <w:rStyle w:val="Hyperlink"/>
              </w:rPr>
              <w:t>14</w:t>
            </w:r>
            <w:r w:rsidR="008D1040">
              <w:fldChar w:fldCharType="end"/>
            </w:r>
          </w:hyperlink>
        </w:p>
        <w:p w14:paraId="096CE212" w14:textId="600A86E0" w:rsidR="029E288B" w:rsidRDefault="00000000" w:rsidP="031BB6BE">
          <w:pPr>
            <w:pStyle w:val="Sumrio2"/>
            <w:tabs>
              <w:tab w:val="right" w:leader="dot" w:pos="9405"/>
            </w:tabs>
            <w:rPr>
              <w:rStyle w:val="Hyperlink"/>
            </w:rPr>
          </w:pPr>
          <w:hyperlink w:anchor="_Toc699080245">
            <w:r w:rsidR="031BB6BE" w:rsidRPr="031BB6BE">
              <w:rPr>
                <w:rStyle w:val="Hyperlink"/>
              </w:rPr>
              <w:t>2.2.3 Prototipagem – De média definição</w:t>
            </w:r>
            <w:r w:rsidR="008D1040">
              <w:tab/>
            </w:r>
            <w:r w:rsidR="008D1040">
              <w:fldChar w:fldCharType="begin"/>
            </w:r>
            <w:r w:rsidR="008D1040">
              <w:instrText>PAGEREF _Toc699080245 \h</w:instrText>
            </w:r>
            <w:r w:rsidR="008D1040">
              <w:fldChar w:fldCharType="separate"/>
            </w:r>
            <w:r w:rsidR="031BB6BE" w:rsidRPr="031BB6BE">
              <w:rPr>
                <w:rStyle w:val="Hyperlink"/>
              </w:rPr>
              <w:t>15</w:t>
            </w:r>
            <w:r w:rsidR="008D1040">
              <w:fldChar w:fldCharType="end"/>
            </w:r>
          </w:hyperlink>
        </w:p>
        <w:p w14:paraId="13893AB5" w14:textId="0CB9C07E" w:rsidR="029E288B" w:rsidRDefault="00000000" w:rsidP="031BB6BE">
          <w:pPr>
            <w:pStyle w:val="Sumrio3"/>
            <w:tabs>
              <w:tab w:val="right" w:leader="dot" w:pos="9405"/>
            </w:tabs>
            <w:rPr>
              <w:rStyle w:val="Hyperlink"/>
            </w:rPr>
          </w:pPr>
          <w:hyperlink w:anchor="_Toc931719006">
            <w:r w:rsidR="031BB6BE" w:rsidRPr="031BB6BE">
              <w:rPr>
                <w:rStyle w:val="Hyperlink"/>
              </w:rPr>
              <w:t>2.2.3 Prototipagem - De alta definição</w:t>
            </w:r>
            <w:r w:rsidR="008D1040">
              <w:tab/>
            </w:r>
            <w:r w:rsidR="008D1040">
              <w:fldChar w:fldCharType="begin"/>
            </w:r>
            <w:r w:rsidR="008D1040">
              <w:instrText>PAGEREF _Toc931719006 \h</w:instrText>
            </w:r>
            <w:r w:rsidR="008D1040">
              <w:fldChar w:fldCharType="separate"/>
            </w:r>
            <w:r w:rsidR="031BB6BE" w:rsidRPr="031BB6BE">
              <w:rPr>
                <w:rStyle w:val="Hyperlink"/>
              </w:rPr>
              <w:t>15</w:t>
            </w:r>
            <w:r w:rsidR="008D1040">
              <w:fldChar w:fldCharType="end"/>
            </w:r>
          </w:hyperlink>
        </w:p>
        <w:p w14:paraId="289F65FC" w14:textId="2686A796" w:rsidR="029E288B" w:rsidRDefault="00000000" w:rsidP="031BB6BE">
          <w:pPr>
            <w:pStyle w:val="Sumrio2"/>
            <w:tabs>
              <w:tab w:val="right" w:leader="dot" w:pos="9405"/>
            </w:tabs>
            <w:rPr>
              <w:rStyle w:val="Hyperlink"/>
            </w:rPr>
          </w:pPr>
          <w:hyperlink w:anchor="_Toc1559586699">
            <w:r w:rsidR="031BB6BE" w:rsidRPr="031BB6BE">
              <w:rPr>
                <w:rStyle w:val="Hyperlink"/>
              </w:rPr>
              <w:t>2.4 Diagramas UML</w:t>
            </w:r>
            <w:r w:rsidR="008D1040">
              <w:tab/>
            </w:r>
            <w:r w:rsidR="008D1040">
              <w:fldChar w:fldCharType="begin"/>
            </w:r>
            <w:r w:rsidR="008D1040">
              <w:instrText>PAGEREF _Toc1559586699 \h</w:instrText>
            </w:r>
            <w:r w:rsidR="008D1040">
              <w:fldChar w:fldCharType="separate"/>
            </w:r>
            <w:r w:rsidR="031BB6BE" w:rsidRPr="031BB6BE">
              <w:rPr>
                <w:rStyle w:val="Hyperlink"/>
              </w:rPr>
              <w:t>19</w:t>
            </w:r>
            <w:r w:rsidR="008D1040">
              <w:fldChar w:fldCharType="end"/>
            </w:r>
          </w:hyperlink>
        </w:p>
        <w:p w14:paraId="5B06BE25" w14:textId="3BA225DD" w:rsidR="029E288B" w:rsidRDefault="00000000" w:rsidP="029E288B">
          <w:pPr>
            <w:pStyle w:val="Sumrio3"/>
            <w:tabs>
              <w:tab w:val="right" w:leader="dot" w:pos="9405"/>
            </w:tabs>
            <w:rPr>
              <w:rStyle w:val="Hyperlink"/>
            </w:rPr>
          </w:pPr>
          <w:hyperlink w:anchor="_Toc1609967437">
            <w:r w:rsidR="031BB6BE" w:rsidRPr="031BB6BE">
              <w:rPr>
                <w:rStyle w:val="Hyperlink"/>
              </w:rPr>
              <w:t>2.4.1 Casos de Uso</w:t>
            </w:r>
            <w:r w:rsidR="008D1040">
              <w:tab/>
            </w:r>
            <w:r w:rsidR="008D1040">
              <w:fldChar w:fldCharType="begin"/>
            </w:r>
            <w:r w:rsidR="008D1040">
              <w:instrText>PAGEREF _Toc1609967437 \h</w:instrText>
            </w:r>
            <w:r w:rsidR="008D1040">
              <w:fldChar w:fldCharType="separate"/>
            </w:r>
            <w:r w:rsidR="031BB6BE" w:rsidRPr="031BB6BE">
              <w:rPr>
                <w:rStyle w:val="Hyperlink"/>
              </w:rPr>
              <w:t>19</w:t>
            </w:r>
            <w:r w:rsidR="008D1040">
              <w:fldChar w:fldCharType="end"/>
            </w:r>
          </w:hyperlink>
        </w:p>
        <w:p w14:paraId="32169F54" w14:textId="245C1DAC" w:rsidR="029E288B" w:rsidRDefault="00000000" w:rsidP="031BB6BE">
          <w:pPr>
            <w:pStyle w:val="Sumrio3"/>
            <w:tabs>
              <w:tab w:val="right" w:leader="dot" w:pos="9405"/>
            </w:tabs>
            <w:rPr>
              <w:rStyle w:val="Hyperlink"/>
            </w:rPr>
          </w:pPr>
          <w:hyperlink w:anchor="_Toc1784475958">
            <w:r w:rsidR="031BB6BE" w:rsidRPr="031BB6BE">
              <w:rPr>
                <w:rStyle w:val="Hyperlink"/>
              </w:rPr>
              <w:t>2.4.2 Diagrama de Classes</w:t>
            </w:r>
            <w:r w:rsidR="008D1040">
              <w:tab/>
            </w:r>
            <w:r w:rsidR="008D1040">
              <w:fldChar w:fldCharType="begin"/>
            </w:r>
            <w:r w:rsidR="008D1040">
              <w:instrText>PAGEREF _Toc1784475958 \h</w:instrText>
            </w:r>
            <w:r w:rsidR="008D1040">
              <w:fldChar w:fldCharType="separate"/>
            </w:r>
            <w:r w:rsidR="031BB6BE" w:rsidRPr="031BB6BE">
              <w:rPr>
                <w:rStyle w:val="Hyperlink"/>
              </w:rPr>
              <w:t>20</w:t>
            </w:r>
            <w:r w:rsidR="008D1040">
              <w:fldChar w:fldCharType="end"/>
            </w:r>
          </w:hyperlink>
        </w:p>
        <w:p w14:paraId="7208AEAB" w14:textId="132868B9" w:rsidR="029E288B" w:rsidRDefault="00000000" w:rsidP="031BB6BE">
          <w:pPr>
            <w:pStyle w:val="Sumrio2"/>
            <w:tabs>
              <w:tab w:val="right" w:leader="dot" w:pos="9405"/>
            </w:tabs>
            <w:rPr>
              <w:rStyle w:val="Hyperlink"/>
            </w:rPr>
          </w:pPr>
          <w:hyperlink w:anchor="_Toc857653020">
            <w:r w:rsidR="031BB6BE" w:rsidRPr="031BB6BE">
              <w:rPr>
                <w:rStyle w:val="Hyperlink"/>
              </w:rPr>
              <w:t>2.5 Projeto de Banco de Dados</w:t>
            </w:r>
            <w:r w:rsidR="008D1040">
              <w:tab/>
            </w:r>
            <w:r w:rsidR="008D1040">
              <w:fldChar w:fldCharType="begin"/>
            </w:r>
            <w:r w:rsidR="008D1040">
              <w:instrText>PAGEREF _Toc857653020 \h</w:instrText>
            </w:r>
            <w:r w:rsidR="008D1040">
              <w:fldChar w:fldCharType="separate"/>
            </w:r>
            <w:r w:rsidR="031BB6BE" w:rsidRPr="031BB6BE">
              <w:rPr>
                <w:rStyle w:val="Hyperlink"/>
              </w:rPr>
              <w:t>20</w:t>
            </w:r>
            <w:r w:rsidR="008D1040">
              <w:fldChar w:fldCharType="end"/>
            </w:r>
          </w:hyperlink>
        </w:p>
        <w:p w14:paraId="4E0C72DD" w14:textId="60BA3BBD" w:rsidR="029E288B" w:rsidRDefault="00000000" w:rsidP="029E288B">
          <w:pPr>
            <w:pStyle w:val="Sumrio3"/>
            <w:tabs>
              <w:tab w:val="right" w:leader="dot" w:pos="9405"/>
            </w:tabs>
            <w:rPr>
              <w:rStyle w:val="Hyperlink"/>
            </w:rPr>
          </w:pPr>
          <w:hyperlink w:anchor="_Toc695306278">
            <w:r w:rsidR="031BB6BE" w:rsidRPr="031BB6BE">
              <w:rPr>
                <w:rStyle w:val="Hyperlink"/>
              </w:rPr>
              <w:t>2.5.1 Projeto de Banco de Dados – Conceitual</w:t>
            </w:r>
            <w:r w:rsidR="008D1040">
              <w:tab/>
            </w:r>
            <w:r w:rsidR="008D1040">
              <w:fldChar w:fldCharType="begin"/>
            </w:r>
            <w:r w:rsidR="008D1040">
              <w:instrText>PAGEREF _Toc695306278 \h</w:instrText>
            </w:r>
            <w:r w:rsidR="008D1040">
              <w:fldChar w:fldCharType="separate"/>
            </w:r>
            <w:r w:rsidR="031BB6BE" w:rsidRPr="031BB6BE">
              <w:rPr>
                <w:rStyle w:val="Hyperlink"/>
              </w:rPr>
              <w:t>21</w:t>
            </w:r>
            <w:r w:rsidR="008D1040">
              <w:fldChar w:fldCharType="end"/>
            </w:r>
          </w:hyperlink>
        </w:p>
        <w:p w14:paraId="02F12130" w14:textId="2A8DE4F5" w:rsidR="029E288B" w:rsidRDefault="00000000" w:rsidP="029E288B">
          <w:pPr>
            <w:pStyle w:val="Sumrio3"/>
            <w:tabs>
              <w:tab w:val="right" w:leader="dot" w:pos="9405"/>
            </w:tabs>
            <w:rPr>
              <w:rStyle w:val="Hyperlink"/>
            </w:rPr>
          </w:pPr>
          <w:hyperlink w:anchor="_Toc2020723314">
            <w:r w:rsidR="031BB6BE" w:rsidRPr="031BB6BE">
              <w:rPr>
                <w:rStyle w:val="Hyperlink"/>
              </w:rPr>
              <w:t>2.5.2 Projeto de Banco de Dados – Lógico</w:t>
            </w:r>
            <w:r w:rsidR="008D1040">
              <w:tab/>
            </w:r>
            <w:r w:rsidR="008D1040">
              <w:fldChar w:fldCharType="begin"/>
            </w:r>
            <w:r w:rsidR="008D1040">
              <w:instrText>PAGEREF _Toc2020723314 \h</w:instrText>
            </w:r>
            <w:r w:rsidR="008D1040">
              <w:fldChar w:fldCharType="separate"/>
            </w:r>
            <w:r w:rsidR="031BB6BE" w:rsidRPr="031BB6BE">
              <w:rPr>
                <w:rStyle w:val="Hyperlink"/>
              </w:rPr>
              <w:t>21</w:t>
            </w:r>
            <w:r w:rsidR="008D1040">
              <w:fldChar w:fldCharType="end"/>
            </w:r>
          </w:hyperlink>
        </w:p>
        <w:p w14:paraId="77A922A2" w14:textId="4D3EE389" w:rsidR="029E288B" w:rsidRDefault="00000000" w:rsidP="031BB6BE">
          <w:pPr>
            <w:pStyle w:val="Sumrio3"/>
            <w:tabs>
              <w:tab w:val="right" w:leader="dot" w:pos="9405"/>
            </w:tabs>
            <w:rPr>
              <w:rStyle w:val="Hyperlink"/>
            </w:rPr>
          </w:pPr>
          <w:hyperlink w:anchor="_Toc1132487771">
            <w:r w:rsidR="031BB6BE" w:rsidRPr="031BB6BE">
              <w:rPr>
                <w:rStyle w:val="Hyperlink"/>
              </w:rPr>
              <w:t>2.5.3 Projeto de Banco de Dados – Físico</w:t>
            </w:r>
            <w:r w:rsidR="008D1040">
              <w:tab/>
            </w:r>
            <w:r w:rsidR="008D1040">
              <w:fldChar w:fldCharType="begin"/>
            </w:r>
            <w:r w:rsidR="008D1040">
              <w:instrText>PAGEREF _Toc1132487771 \h</w:instrText>
            </w:r>
            <w:r w:rsidR="008D1040">
              <w:fldChar w:fldCharType="separate"/>
            </w:r>
            <w:r w:rsidR="031BB6BE" w:rsidRPr="031BB6BE">
              <w:rPr>
                <w:rStyle w:val="Hyperlink"/>
              </w:rPr>
              <w:t>22</w:t>
            </w:r>
            <w:r w:rsidR="008D1040">
              <w:fldChar w:fldCharType="end"/>
            </w:r>
          </w:hyperlink>
        </w:p>
        <w:p w14:paraId="4A113F0A" w14:textId="0CAC6F55" w:rsidR="029E288B" w:rsidRDefault="00000000" w:rsidP="031BB6BE">
          <w:pPr>
            <w:pStyle w:val="Sumrio2"/>
            <w:tabs>
              <w:tab w:val="right" w:leader="dot" w:pos="9405"/>
            </w:tabs>
            <w:rPr>
              <w:rStyle w:val="Hyperlink"/>
            </w:rPr>
          </w:pPr>
          <w:hyperlink w:anchor="_Toc1522022254">
            <w:r w:rsidR="031BB6BE" w:rsidRPr="031BB6BE">
              <w:rPr>
                <w:rStyle w:val="Hyperlink"/>
              </w:rPr>
              <w:t>2.6 Metodologia</w:t>
            </w:r>
            <w:r w:rsidR="008D1040">
              <w:tab/>
            </w:r>
            <w:r w:rsidR="008D1040">
              <w:fldChar w:fldCharType="begin"/>
            </w:r>
            <w:r w:rsidR="008D1040">
              <w:instrText>PAGEREF _Toc1522022254 \h</w:instrText>
            </w:r>
            <w:r w:rsidR="008D1040">
              <w:fldChar w:fldCharType="separate"/>
            </w:r>
            <w:r w:rsidR="031BB6BE" w:rsidRPr="031BB6BE">
              <w:rPr>
                <w:rStyle w:val="Hyperlink"/>
              </w:rPr>
              <w:t>22</w:t>
            </w:r>
            <w:r w:rsidR="008D1040">
              <w:fldChar w:fldCharType="end"/>
            </w:r>
          </w:hyperlink>
        </w:p>
        <w:p w14:paraId="11969806" w14:textId="2732498C" w:rsidR="029E288B" w:rsidRDefault="00000000" w:rsidP="029E288B">
          <w:pPr>
            <w:pStyle w:val="Sumrio1"/>
            <w:tabs>
              <w:tab w:val="right" w:leader="dot" w:pos="9405"/>
            </w:tabs>
            <w:rPr>
              <w:rStyle w:val="Hyperlink"/>
            </w:rPr>
          </w:pPr>
          <w:hyperlink w:anchor="_Toc524268193">
            <w:r w:rsidR="031BB6BE" w:rsidRPr="031BB6BE">
              <w:rPr>
                <w:rStyle w:val="Hyperlink"/>
              </w:rPr>
              <w:t>REFERÊNCIAS</w:t>
            </w:r>
            <w:r w:rsidR="008D1040">
              <w:tab/>
            </w:r>
            <w:r w:rsidR="008D1040">
              <w:fldChar w:fldCharType="begin"/>
            </w:r>
            <w:r w:rsidR="008D1040">
              <w:instrText>PAGEREF _Toc524268193 \h</w:instrText>
            </w:r>
            <w:r w:rsidR="008D1040">
              <w:fldChar w:fldCharType="separate"/>
            </w:r>
            <w:r w:rsidR="031BB6BE" w:rsidRPr="031BB6BE">
              <w:rPr>
                <w:rStyle w:val="Hyperlink"/>
              </w:rPr>
              <w:t>23</w:t>
            </w:r>
            <w:r w:rsidR="008D1040">
              <w:fldChar w:fldCharType="end"/>
            </w:r>
          </w:hyperlink>
        </w:p>
        <w:p w14:paraId="1960995C" w14:textId="503BD5F0" w:rsidR="029E288B" w:rsidRDefault="00000000" w:rsidP="029E288B">
          <w:pPr>
            <w:pStyle w:val="Sumrio1"/>
            <w:tabs>
              <w:tab w:val="right" w:leader="dot" w:pos="9405"/>
            </w:tabs>
            <w:rPr>
              <w:rStyle w:val="Hyperlink"/>
            </w:rPr>
          </w:pPr>
          <w:hyperlink w:anchor="_Toc495669611">
            <w:r w:rsidR="031BB6BE" w:rsidRPr="031BB6BE">
              <w:rPr>
                <w:rStyle w:val="Hyperlink"/>
              </w:rPr>
              <w:t>APÊNDICE A</w:t>
            </w:r>
            <w:r w:rsidR="008D1040">
              <w:tab/>
            </w:r>
            <w:r w:rsidR="008D1040">
              <w:fldChar w:fldCharType="begin"/>
            </w:r>
            <w:r w:rsidR="008D1040">
              <w:instrText>PAGEREF _Toc495669611 \h</w:instrText>
            </w:r>
            <w:r w:rsidR="008D1040">
              <w:fldChar w:fldCharType="separate"/>
            </w:r>
            <w:r w:rsidR="031BB6BE" w:rsidRPr="031BB6BE">
              <w:rPr>
                <w:rStyle w:val="Hyperlink"/>
              </w:rPr>
              <w:t>24</w:t>
            </w:r>
            <w:r w:rsidR="008D1040">
              <w:fldChar w:fldCharType="end"/>
            </w:r>
          </w:hyperlink>
        </w:p>
        <w:p w14:paraId="116BEFAE" w14:textId="568CDA9B" w:rsidR="029E288B" w:rsidRDefault="00000000" w:rsidP="029E288B">
          <w:pPr>
            <w:pStyle w:val="Sumrio1"/>
            <w:tabs>
              <w:tab w:val="right" w:leader="dot" w:pos="9405"/>
            </w:tabs>
            <w:rPr>
              <w:rStyle w:val="Hyperlink"/>
            </w:rPr>
          </w:pPr>
          <w:hyperlink w:anchor="_Toc282421449">
            <w:r w:rsidR="031BB6BE" w:rsidRPr="031BB6BE">
              <w:rPr>
                <w:rStyle w:val="Hyperlink"/>
              </w:rPr>
              <w:t>APÊNDICE B</w:t>
            </w:r>
            <w:r w:rsidR="008D1040">
              <w:tab/>
            </w:r>
            <w:r w:rsidR="008D1040">
              <w:fldChar w:fldCharType="begin"/>
            </w:r>
            <w:r w:rsidR="008D1040">
              <w:instrText>PAGEREF _Toc282421449 \h</w:instrText>
            </w:r>
            <w:r w:rsidR="008D1040">
              <w:fldChar w:fldCharType="separate"/>
            </w:r>
            <w:r w:rsidR="031BB6BE" w:rsidRPr="031BB6BE">
              <w:rPr>
                <w:rStyle w:val="Hyperlink"/>
              </w:rPr>
              <w:t>26</w:t>
            </w:r>
            <w:r w:rsidR="008D1040">
              <w:fldChar w:fldCharType="end"/>
            </w:r>
          </w:hyperlink>
        </w:p>
        <w:p w14:paraId="1446A8B7" w14:textId="5C463AAB" w:rsidR="029E288B" w:rsidRDefault="00000000" w:rsidP="029E288B">
          <w:pPr>
            <w:pStyle w:val="Sumrio1"/>
            <w:tabs>
              <w:tab w:val="right" w:leader="dot" w:pos="9405"/>
            </w:tabs>
            <w:rPr>
              <w:rStyle w:val="Hyperlink"/>
            </w:rPr>
          </w:pPr>
          <w:hyperlink w:anchor="_Toc369640188">
            <w:r w:rsidR="031BB6BE" w:rsidRPr="031BB6BE">
              <w:rPr>
                <w:rStyle w:val="Hyperlink"/>
              </w:rPr>
              <w:t>APENDICE C</w:t>
            </w:r>
            <w:r w:rsidR="008D1040">
              <w:tab/>
            </w:r>
            <w:r w:rsidR="008D1040">
              <w:fldChar w:fldCharType="begin"/>
            </w:r>
            <w:r w:rsidR="008D1040">
              <w:instrText>PAGEREF _Toc369640188 \h</w:instrText>
            </w:r>
            <w:r w:rsidR="008D1040">
              <w:fldChar w:fldCharType="separate"/>
            </w:r>
            <w:r w:rsidR="031BB6BE" w:rsidRPr="031BB6BE">
              <w:rPr>
                <w:rStyle w:val="Hyperlink"/>
              </w:rPr>
              <w:t>28</w:t>
            </w:r>
            <w:r w:rsidR="008D1040">
              <w:fldChar w:fldCharType="end"/>
            </w:r>
          </w:hyperlink>
        </w:p>
        <w:p w14:paraId="5DFE02C8" w14:textId="481D4C8A" w:rsidR="029E288B" w:rsidRDefault="00000000" w:rsidP="029E288B">
          <w:pPr>
            <w:pStyle w:val="Sumrio1"/>
            <w:tabs>
              <w:tab w:val="right" w:leader="dot" w:pos="9405"/>
            </w:tabs>
            <w:rPr>
              <w:rStyle w:val="Hyperlink"/>
            </w:rPr>
          </w:pPr>
          <w:hyperlink w:anchor="_Toc1114322238">
            <w:r w:rsidR="031BB6BE" w:rsidRPr="031BB6BE">
              <w:rPr>
                <w:rStyle w:val="Hyperlink"/>
              </w:rPr>
              <w:t>APÊNDICE D</w:t>
            </w:r>
            <w:r w:rsidR="008D1040">
              <w:tab/>
            </w:r>
            <w:r w:rsidR="008D1040">
              <w:fldChar w:fldCharType="begin"/>
            </w:r>
            <w:r w:rsidR="008D1040">
              <w:instrText>PAGEREF _Toc1114322238 \h</w:instrText>
            </w:r>
            <w:r w:rsidR="008D1040">
              <w:fldChar w:fldCharType="separate"/>
            </w:r>
            <w:r w:rsidR="031BB6BE" w:rsidRPr="031BB6BE">
              <w:rPr>
                <w:rStyle w:val="Hyperlink"/>
              </w:rPr>
              <w:t>29</w:t>
            </w:r>
            <w:r w:rsidR="008D1040">
              <w:fldChar w:fldCharType="end"/>
            </w:r>
          </w:hyperlink>
        </w:p>
        <w:p w14:paraId="5E5AFED8" w14:textId="2B9EDACB" w:rsidR="029E288B" w:rsidRDefault="00000000" w:rsidP="029E288B">
          <w:pPr>
            <w:pStyle w:val="Sumrio1"/>
            <w:tabs>
              <w:tab w:val="right" w:leader="dot" w:pos="9405"/>
            </w:tabs>
            <w:rPr>
              <w:rStyle w:val="Hyperlink"/>
            </w:rPr>
          </w:pPr>
          <w:hyperlink w:anchor="_Toc1642499242">
            <w:r w:rsidR="031BB6BE" w:rsidRPr="031BB6BE">
              <w:rPr>
                <w:rStyle w:val="Hyperlink"/>
              </w:rPr>
              <w:t>APÊNDICE E</w:t>
            </w:r>
            <w:r w:rsidR="008D1040">
              <w:tab/>
            </w:r>
            <w:r w:rsidR="008D1040">
              <w:fldChar w:fldCharType="begin"/>
            </w:r>
            <w:r w:rsidR="008D1040">
              <w:instrText>PAGEREF _Toc1642499242 \h</w:instrText>
            </w:r>
            <w:r w:rsidR="008D1040">
              <w:fldChar w:fldCharType="separate"/>
            </w:r>
            <w:r w:rsidR="031BB6BE" w:rsidRPr="031BB6BE">
              <w:rPr>
                <w:rStyle w:val="Hyperlink"/>
              </w:rPr>
              <w:t>30</w:t>
            </w:r>
            <w:r w:rsidR="008D1040">
              <w:fldChar w:fldCharType="end"/>
            </w:r>
          </w:hyperlink>
        </w:p>
        <w:p w14:paraId="50D0573F" w14:textId="40DBD695" w:rsidR="029E288B" w:rsidRDefault="00000000" w:rsidP="029E288B">
          <w:pPr>
            <w:pStyle w:val="Sumrio1"/>
            <w:tabs>
              <w:tab w:val="right" w:leader="dot" w:pos="9405"/>
            </w:tabs>
            <w:rPr>
              <w:rStyle w:val="Hyperlink"/>
            </w:rPr>
          </w:pPr>
          <w:hyperlink w:anchor="_Toc175844168">
            <w:r w:rsidR="031BB6BE" w:rsidRPr="031BB6BE">
              <w:rPr>
                <w:rStyle w:val="Hyperlink"/>
              </w:rPr>
              <w:t>APÊNDICE F</w:t>
            </w:r>
            <w:r w:rsidR="008D1040">
              <w:tab/>
            </w:r>
            <w:r w:rsidR="008D1040">
              <w:fldChar w:fldCharType="begin"/>
            </w:r>
            <w:r w:rsidR="008D1040">
              <w:instrText>PAGEREF _Toc175844168 \h</w:instrText>
            </w:r>
            <w:r w:rsidR="008D1040">
              <w:fldChar w:fldCharType="separate"/>
            </w:r>
            <w:r w:rsidR="031BB6BE" w:rsidRPr="031BB6BE">
              <w:rPr>
                <w:rStyle w:val="Hyperlink"/>
              </w:rPr>
              <w:t>31</w:t>
            </w:r>
            <w:r w:rsidR="008D1040">
              <w:fldChar w:fldCharType="end"/>
            </w:r>
          </w:hyperlink>
        </w:p>
        <w:p w14:paraId="506F65A0" w14:textId="2F2D272D" w:rsidR="031BB6BE" w:rsidRDefault="00000000" w:rsidP="031BB6BE">
          <w:pPr>
            <w:pStyle w:val="Sumrio1"/>
            <w:tabs>
              <w:tab w:val="right" w:leader="dot" w:pos="9405"/>
            </w:tabs>
            <w:rPr>
              <w:rStyle w:val="Hyperlink"/>
            </w:rPr>
          </w:pPr>
          <w:hyperlink w:anchor="_Toc2125027052">
            <w:r w:rsidR="031BB6BE" w:rsidRPr="031BB6BE">
              <w:rPr>
                <w:rStyle w:val="Hyperlink"/>
              </w:rPr>
              <w:t>APÊNDICE G</w:t>
            </w:r>
            <w:r w:rsidR="031BB6BE">
              <w:tab/>
            </w:r>
            <w:r w:rsidR="031BB6BE">
              <w:fldChar w:fldCharType="begin"/>
            </w:r>
            <w:r w:rsidR="031BB6BE">
              <w:instrText>PAGEREF _Toc2125027052 \h</w:instrText>
            </w:r>
            <w:r w:rsidR="031BB6BE">
              <w:fldChar w:fldCharType="separate"/>
            </w:r>
            <w:r w:rsidR="031BB6BE" w:rsidRPr="031BB6BE">
              <w:rPr>
                <w:rStyle w:val="Hyperlink"/>
              </w:rPr>
              <w:t>33</w:t>
            </w:r>
            <w:r w:rsidR="031BB6BE">
              <w:fldChar w:fldCharType="end"/>
            </w:r>
          </w:hyperlink>
        </w:p>
        <w:p w14:paraId="18D8A9A7" w14:textId="49D28A3D" w:rsidR="031BB6BE" w:rsidRDefault="00000000" w:rsidP="031BB6BE">
          <w:pPr>
            <w:pStyle w:val="Sumrio1"/>
            <w:tabs>
              <w:tab w:val="right" w:leader="dot" w:pos="9405"/>
            </w:tabs>
            <w:rPr>
              <w:rStyle w:val="Hyperlink"/>
            </w:rPr>
          </w:pPr>
          <w:hyperlink w:anchor="_Toc1497169603">
            <w:r w:rsidR="031BB6BE" w:rsidRPr="031BB6BE">
              <w:rPr>
                <w:rStyle w:val="Hyperlink"/>
              </w:rPr>
              <w:t>APÊNDICE H</w:t>
            </w:r>
            <w:r w:rsidR="031BB6BE">
              <w:tab/>
            </w:r>
            <w:r w:rsidR="031BB6BE">
              <w:fldChar w:fldCharType="begin"/>
            </w:r>
            <w:r w:rsidR="031BB6BE">
              <w:instrText>PAGEREF _Toc1497169603 \h</w:instrText>
            </w:r>
            <w:r w:rsidR="031BB6BE">
              <w:fldChar w:fldCharType="separate"/>
            </w:r>
            <w:r w:rsidR="031BB6BE" w:rsidRPr="031BB6BE">
              <w:rPr>
                <w:rStyle w:val="Hyperlink"/>
              </w:rPr>
              <w:t>34</w:t>
            </w:r>
            <w:r w:rsidR="031BB6BE">
              <w:fldChar w:fldCharType="end"/>
            </w:r>
          </w:hyperlink>
        </w:p>
        <w:p w14:paraId="59E7B649" w14:textId="47E8AFAA" w:rsidR="031BB6BE" w:rsidRDefault="00000000" w:rsidP="031BB6BE">
          <w:pPr>
            <w:pStyle w:val="Sumrio1"/>
            <w:tabs>
              <w:tab w:val="right" w:leader="dot" w:pos="9405"/>
            </w:tabs>
            <w:rPr>
              <w:rStyle w:val="Hyperlink"/>
            </w:rPr>
          </w:pPr>
          <w:hyperlink w:anchor="_Toc1938752253">
            <w:r w:rsidR="031BB6BE" w:rsidRPr="031BB6BE">
              <w:rPr>
                <w:rStyle w:val="Hyperlink"/>
              </w:rPr>
              <w:t>APÊNDICE I</w:t>
            </w:r>
            <w:r w:rsidR="031BB6BE">
              <w:tab/>
            </w:r>
            <w:r w:rsidR="031BB6BE">
              <w:fldChar w:fldCharType="begin"/>
            </w:r>
            <w:r w:rsidR="031BB6BE">
              <w:instrText>PAGEREF _Toc1938752253 \h</w:instrText>
            </w:r>
            <w:r w:rsidR="031BB6BE">
              <w:fldChar w:fldCharType="separate"/>
            </w:r>
            <w:r w:rsidR="031BB6BE" w:rsidRPr="031BB6BE">
              <w:rPr>
                <w:rStyle w:val="Hyperlink"/>
              </w:rPr>
              <w:t>41</w:t>
            </w:r>
            <w:r w:rsidR="031BB6BE">
              <w:fldChar w:fldCharType="end"/>
            </w:r>
          </w:hyperlink>
        </w:p>
        <w:p w14:paraId="555770EE" w14:textId="1065596E" w:rsidR="031BB6BE" w:rsidRDefault="00000000" w:rsidP="031BB6BE">
          <w:pPr>
            <w:pStyle w:val="Sumrio1"/>
            <w:tabs>
              <w:tab w:val="right" w:leader="dot" w:pos="9405"/>
            </w:tabs>
            <w:rPr>
              <w:rStyle w:val="Hyperlink"/>
            </w:rPr>
          </w:pPr>
          <w:hyperlink w:anchor="_Toc1604964544">
            <w:r w:rsidR="031BB6BE" w:rsidRPr="031BB6BE">
              <w:rPr>
                <w:rStyle w:val="Hyperlink"/>
              </w:rPr>
              <w:t>APÊNDICE J</w:t>
            </w:r>
            <w:r w:rsidR="031BB6BE">
              <w:tab/>
            </w:r>
            <w:r w:rsidR="031BB6BE">
              <w:fldChar w:fldCharType="begin"/>
            </w:r>
            <w:r w:rsidR="031BB6BE">
              <w:instrText>PAGEREF _Toc1604964544 \h</w:instrText>
            </w:r>
            <w:r w:rsidR="031BB6BE">
              <w:fldChar w:fldCharType="separate"/>
            </w:r>
            <w:r w:rsidR="031BB6BE" w:rsidRPr="031BB6BE">
              <w:rPr>
                <w:rStyle w:val="Hyperlink"/>
              </w:rPr>
              <w:t>44</w:t>
            </w:r>
            <w:r w:rsidR="031BB6BE">
              <w:fldChar w:fldCharType="end"/>
            </w:r>
          </w:hyperlink>
          <w:r w:rsidR="031BB6BE">
            <w:fldChar w:fldCharType="end"/>
          </w:r>
        </w:p>
      </w:sdtContent>
    </w:sdt>
    <w:p w14:paraId="7F4ED5DB" w14:textId="567A790D" w:rsidR="153B90E5" w:rsidRDefault="4127F54E" w:rsidP="031BB6BE">
      <w:pPr>
        <w:pStyle w:val="Ttulo1"/>
        <w:keepNext w:val="0"/>
        <w:keepLines w:val="0"/>
        <w:spacing w:line="360" w:lineRule="auto"/>
        <w:jc w:val="both"/>
        <w:rPr>
          <w:rFonts w:ascii="Arial" w:eastAsia="Arial" w:hAnsi="Arial" w:cs="Arial"/>
          <w:b/>
          <w:bCs/>
          <w:color w:val="auto"/>
        </w:rPr>
      </w:pPr>
      <w:bookmarkStart w:id="6" w:name="_Toc1085352327"/>
      <w:r w:rsidRPr="031BB6BE">
        <w:rPr>
          <w:rFonts w:ascii="Arial" w:eastAsia="Arial" w:hAnsi="Arial" w:cs="Arial"/>
          <w:b/>
          <w:bCs/>
          <w:color w:val="auto"/>
        </w:rPr>
        <w:lastRenderedPageBreak/>
        <w:t>1.</w:t>
      </w:r>
      <w:r w:rsidR="1A25B661" w:rsidRPr="031BB6BE">
        <w:rPr>
          <w:rFonts w:ascii="Arial" w:eastAsia="Arial" w:hAnsi="Arial" w:cs="Arial"/>
          <w:b/>
          <w:bCs/>
          <w:color w:val="auto"/>
        </w:rPr>
        <w:t xml:space="preserve"> </w:t>
      </w:r>
      <w:r w:rsidRPr="031BB6BE">
        <w:rPr>
          <w:rFonts w:ascii="Arial" w:eastAsia="Arial" w:hAnsi="Arial" w:cs="Arial"/>
          <w:b/>
          <w:bCs/>
          <w:color w:val="auto"/>
        </w:rPr>
        <w:t>Introdução</w:t>
      </w:r>
      <w:bookmarkEnd w:id="6"/>
    </w:p>
    <w:p w14:paraId="1844E7BB" w14:textId="621F1FBF" w:rsidR="7667408B" w:rsidRDefault="435B9ABE"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sz w:val="24"/>
          <w:szCs w:val="24"/>
        </w:rPr>
        <w:t>No âmbito deste projeto, almejamos conceber uma plataforma inovadora: uma rede social transformada em um site de interação única. Nossa visão é criar um espaço virtual que transcenda as fronteiras convencionais das redes sociais, oferecendo aos usuários uma experiência genuinamente enriquecedora. Combinando a poderosa conectividade da tecnologia web com a dinâmica social, nosso website busca proporcionar uma nova perspectiva de interação online.</w:t>
      </w:r>
    </w:p>
    <w:p w14:paraId="2ABCC311" w14:textId="61CB972D" w:rsidR="74835F03" w:rsidRDefault="14BFAA7F" w:rsidP="029E288B">
      <w:pPr>
        <w:spacing w:before="240" w:after="240" w:line="360" w:lineRule="auto"/>
        <w:ind w:firstLine="709"/>
        <w:jc w:val="both"/>
        <w:rPr>
          <w:rFonts w:ascii="Arial" w:eastAsia="Arial" w:hAnsi="Arial" w:cs="Arial"/>
          <w:sz w:val="24"/>
          <w:szCs w:val="24"/>
        </w:rPr>
      </w:pPr>
      <w:r w:rsidRPr="031BB6BE">
        <w:rPr>
          <w:rFonts w:ascii="Arial" w:eastAsia="Arial" w:hAnsi="Arial" w:cs="Arial"/>
          <w:sz w:val="24"/>
          <w:szCs w:val="24"/>
        </w:rPr>
        <w:t>No decorrer inicial do projeto, nossa equipe decidiu que a criação de um site seria fundamental para aprimorar a comunicação entre a gestão e os alunos</w:t>
      </w:r>
      <w:r w:rsidR="493BA9C6" w:rsidRPr="031BB6BE">
        <w:rPr>
          <w:rFonts w:ascii="Arial" w:eastAsia="Arial" w:hAnsi="Arial" w:cs="Arial"/>
          <w:sz w:val="24"/>
          <w:szCs w:val="24"/>
        </w:rPr>
        <w:t xml:space="preserve"> da ETEC </w:t>
      </w:r>
      <w:r w:rsidR="493BA9C6" w:rsidRPr="031BB6BE">
        <w:rPr>
          <w:rFonts w:ascii="Arial" w:eastAsia="Arial" w:hAnsi="Arial" w:cs="Arial"/>
          <w:color w:val="000000" w:themeColor="text1"/>
          <w:sz w:val="24"/>
          <w:szCs w:val="24"/>
        </w:rPr>
        <w:t>Uirapuru</w:t>
      </w:r>
      <w:r w:rsidRPr="031BB6BE">
        <w:rPr>
          <w:rFonts w:ascii="Arial" w:eastAsia="Arial" w:hAnsi="Arial" w:cs="Arial"/>
          <w:sz w:val="24"/>
          <w:szCs w:val="24"/>
        </w:rPr>
        <w:t>. Identificamos a necessidade de uma plataforma onde a gestão da escola poderá compartilhar informações para os alunos, sempre de maneira rápida e simplória</w:t>
      </w:r>
      <w:r w:rsidR="13B623A5" w:rsidRPr="031BB6BE">
        <w:rPr>
          <w:rFonts w:ascii="Arial" w:eastAsia="Arial" w:hAnsi="Arial" w:cs="Arial"/>
          <w:sz w:val="24"/>
          <w:szCs w:val="24"/>
        </w:rPr>
        <w:t>,</w:t>
      </w:r>
      <w:r w:rsidRPr="031BB6BE">
        <w:rPr>
          <w:rFonts w:ascii="Arial" w:eastAsia="Arial" w:hAnsi="Arial" w:cs="Arial"/>
          <w:sz w:val="24"/>
          <w:szCs w:val="24"/>
        </w:rPr>
        <w:t xml:space="preserve"> e</w:t>
      </w:r>
      <w:r w:rsidR="446D3319" w:rsidRPr="031BB6BE">
        <w:rPr>
          <w:rFonts w:ascii="Arial" w:eastAsia="Arial" w:hAnsi="Arial" w:cs="Arial"/>
          <w:sz w:val="24"/>
          <w:szCs w:val="24"/>
        </w:rPr>
        <w:t>,</w:t>
      </w:r>
      <w:r w:rsidRPr="031BB6BE">
        <w:rPr>
          <w:rFonts w:ascii="Arial" w:eastAsia="Arial" w:hAnsi="Arial" w:cs="Arial"/>
          <w:sz w:val="24"/>
          <w:szCs w:val="24"/>
        </w:rPr>
        <w:t xml:space="preserve"> garantindo que a informação chegue a todos. Além de atender a essa demanda, reconhecemos a oportunidade de transformar esse espaço virtual em um ambiente propício para a interação entre os próprios a</w:t>
      </w:r>
      <w:r w:rsidR="599D96C6" w:rsidRPr="031BB6BE">
        <w:rPr>
          <w:rFonts w:ascii="Arial" w:eastAsia="Arial" w:hAnsi="Arial" w:cs="Arial"/>
          <w:sz w:val="24"/>
          <w:szCs w:val="24"/>
        </w:rPr>
        <w:t>lunos</w:t>
      </w:r>
      <w:r w:rsidRPr="031BB6BE">
        <w:rPr>
          <w:rFonts w:ascii="Arial" w:eastAsia="Arial" w:hAnsi="Arial" w:cs="Arial"/>
          <w:sz w:val="24"/>
          <w:szCs w:val="24"/>
        </w:rPr>
        <w:t>.</w:t>
      </w:r>
    </w:p>
    <w:p w14:paraId="57A4166C" w14:textId="5C5F0C2F" w:rsidR="1E8E7D88" w:rsidRDefault="1E8E7D88" w:rsidP="029E288B">
      <w:pPr>
        <w:spacing w:before="240" w:after="240" w:line="360" w:lineRule="auto"/>
        <w:ind w:firstLine="709"/>
        <w:jc w:val="both"/>
        <w:rPr>
          <w:rFonts w:ascii="Arial" w:eastAsia="Arial" w:hAnsi="Arial" w:cs="Arial"/>
          <w:color w:val="000000" w:themeColor="text1"/>
          <w:sz w:val="24"/>
          <w:szCs w:val="24"/>
        </w:rPr>
      </w:pPr>
    </w:p>
    <w:p w14:paraId="2707F8F0" w14:textId="19DEA103" w:rsidR="58978ADD" w:rsidRDefault="3534FFF2" w:rsidP="029E288B">
      <w:pPr>
        <w:pStyle w:val="Ttulo2"/>
        <w:keepNext w:val="0"/>
        <w:keepLines w:val="0"/>
        <w:spacing w:before="240" w:after="240" w:line="360" w:lineRule="auto"/>
        <w:rPr>
          <w:rFonts w:ascii="Arial" w:eastAsia="Arial" w:hAnsi="Arial" w:cs="Arial"/>
          <w:b/>
          <w:bCs/>
          <w:color w:val="auto"/>
        </w:rPr>
      </w:pPr>
      <w:bookmarkStart w:id="7" w:name="_Toc1898821501"/>
      <w:r w:rsidRPr="031BB6BE">
        <w:rPr>
          <w:rFonts w:ascii="Arial" w:eastAsia="Arial" w:hAnsi="Arial" w:cs="Arial"/>
          <w:b/>
          <w:bCs/>
          <w:color w:val="auto"/>
        </w:rPr>
        <w:t>1.1</w:t>
      </w:r>
      <w:r w:rsidR="2E2B04AF" w:rsidRPr="031BB6BE">
        <w:rPr>
          <w:rFonts w:ascii="Arial" w:eastAsia="Arial" w:hAnsi="Arial" w:cs="Arial"/>
          <w:b/>
          <w:bCs/>
          <w:color w:val="auto"/>
        </w:rPr>
        <w:t xml:space="preserve"> </w:t>
      </w:r>
      <w:r w:rsidR="5DB314E6" w:rsidRPr="031BB6BE">
        <w:rPr>
          <w:rFonts w:ascii="Arial" w:eastAsia="Arial" w:hAnsi="Arial" w:cs="Arial"/>
          <w:b/>
          <w:bCs/>
          <w:color w:val="auto"/>
        </w:rPr>
        <w:t>Objetivos Gerais</w:t>
      </w:r>
      <w:bookmarkEnd w:id="7"/>
    </w:p>
    <w:p w14:paraId="76EE8507" w14:textId="1186E366" w:rsidR="0991F080" w:rsidRDefault="5E738600"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O princípio deste projeto de rede social e de estabelecer uma plataforma inovadora destinada a fomentar a conexão entre os estudantes da ETEC Uirapuru. O propósito fundamental é criar um ambiente digital dinâmico e colaborativo, onde os alunos possam compartilhar ideias, pensamentos e experiências de maneira significativa. Mais do que uma simples rede de comunicação, este projeto visa criar uma comunidade virtual, promovendo a troca de conhecimentos e estimulando a colaboração entre os membros.</w:t>
      </w:r>
    </w:p>
    <w:p w14:paraId="67DAFFCF" w14:textId="55DB041C" w:rsidR="72A23204" w:rsidRDefault="72A23204"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A concepção da rede social é fundamentada na ideia de que a educação vai além das salas de aula tradicionais. Ao proporcionar um espaço virtual dedicado à interação, o projeto visa complementar a experiência acadêmica, oferecendo aos estudantes uma plataforma flexível para expressar suas opiniões, compartilhar descobertas e colaborar entre si em atividades acadêmicas.</w:t>
      </w:r>
    </w:p>
    <w:p w14:paraId="59A331FC" w14:textId="704C8C08" w:rsidR="7EFFB200" w:rsidRDefault="7EFFB200"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lastRenderedPageBreak/>
        <w:t xml:space="preserve">Buscamos </w:t>
      </w:r>
      <w:r w:rsidR="5EC66B8B" w:rsidRPr="029E288B">
        <w:rPr>
          <w:rFonts w:ascii="Arial" w:eastAsia="Arial" w:hAnsi="Arial" w:cs="Arial"/>
          <w:color w:val="000000" w:themeColor="text1"/>
          <w:sz w:val="24"/>
          <w:szCs w:val="24"/>
        </w:rPr>
        <w:t>ir além das simples interações sociais online. O objetivo é construir uma rede social que se torne um canal eficaz para a disseminação de informações relevantes, onde os alunos da ETEC Uirapuru poderão interagir com seus colegas e a gestão da escola.</w:t>
      </w:r>
    </w:p>
    <w:p w14:paraId="3DD6EBB0" w14:textId="26CD77A1" w:rsidR="1E8E7D88" w:rsidRDefault="1E8E7D88" w:rsidP="029E288B">
      <w:pPr>
        <w:spacing w:before="240" w:after="240" w:line="360" w:lineRule="auto"/>
        <w:ind w:firstLine="709"/>
        <w:jc w:val="both"/>
        <w:rPr>
          <w:rFonts w:ascii="Arial" w:eastAsia="Arial" w:hAnsi="Arial" w:cs="Arial"/>
          <w:color w:val="000000" w:themeColor="text1"/>
          <w:sz w:val="24"/>
          <w:szCs w:val="24"/>
        </w:rPr>
      </w:pPr>
    </w:p>
    <w:p w14:paraId="30D09C93" w14:textId="54B5D314" w:rsidR="58978ADD" w:rsidRDefault="014EC5D1" w:rsidP="029E288B">
      <w:pPr>
        <w:pStyle w:val="Ttulo2"/>
        <w:keepNext w:val="0"/>
        <w:keepLines w:val="0"/>
        <w:spacing w:before="240" w:after="240" w:line="360" w:lineRule="auto"/>
        <w:rPr>
          <w:rFonts w:ascii="Arial" w:eastAsia="Arial" w:hAnsi="Arial" w:cs="Arial"/>
          <w:b/>
          <w:bCs/>
          <w:color w:val="auto"/>
        </w:rPr>
      </w:pPr>
      <w:bookmarkStart w:id="8" w:name="_Toc1850354965"/>
      <w:r w:rsidRPr="031BB6BE">
        <w:rPr>
          <w:rFonts w:ascii="Arial" w:eastAsia="Arial" w:hAnsi="Arial" w:cs="Arial"/>
          <w:b/>
          <w:bCs/>
          <w:color w:val="auto"/>
        </w:rPr>
        <w:t>1.2</w:t>
      </w:r>
      <w:r w:rsidR="26CE615E" w:rsidRPr="031BB6BE">
        <w:rPr>
          <w:rFonts w:ascii="Arial" w:eastAsia="Arial" w:hAnsi="Arial" w:cs="Arial"/>
          <w:b/>
          <w:bCs/>
          <w:color w:val="auto"/>
        </w:rPr>
        <w:t xml:space="preserve"> </w:t>
      </w:r>
      <w:r w:rsidR="5DB314E6" w:rsidRPr="031BB6BE">
        <w:rPr>
          <w:rFonts w:ascii="Arial" w:eastAsia="Arial" w:hAnsi="Arial" w:cs="Arial"/>
          <w:b/>
          <w:bCs/>
          <w:color w:val="auto"/>
        </w:rPr>
        <w:t>Objetivos Específicos</w:t>
      </w:r>
      <w:bookmarkEnd w:id="8"/>
    </w:p>
    <w:p w14:paraId="36949575" w14:textId="11DC04A0" w:rsidR="1E8E7D88" w:rsidRDefault="388A0576"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 xml:space="preserve">O </w:t>
      </w:r>
      <w:r w:rsidR="1CB49E1C" w:rsidRPr="029E288B">
        <w:rPr>
          <w:rFonts w:ascii="Arial" w:eastAsia="Arial" w:hAnsi="Arial" w:cs="Arial"/>
          <w:color w:val="000000" w:themeColor="text1"/>
          <w:sz w:val="24"/>
          <w:szCs w:val="24"/>
        </w:rPr>
        <w:t xml:space="preserve">projeto de rede social da ETEC Uirapuru visa criar uma plataforma dinâmica e envolvente, oferecendo aos usuários a capacidade de criar perfis individuais, realizar postagens e manter um ambiente informacional rico em atualidades e tópicos relevantes à instituição e aos cursos. A base do nosso site </w:t>
      </w:r>
      <w:r w:rsidR="29418EB0" w:rsidRPr="029E288B">
        <w:rPr>
          <w:rFonts w:ascii="Arial" w:eastAsia="Arial" w:hAnsi="Arial" w:cs="Arial"/>
          <w:color w:val="000000" w:themeColor="text1"/>
          <w:sz w:val="24"/>
          <w:szCs w:val="24"/>
        </w:rPr>
        <w:t>está</w:t>
      </w:r>
      <w:r w:rsidR="1CB49E1C" w:rsidRPr="029E288B">
        <w:rPr>
          <w:rFonts w:ascii="Arial" w:eastAsia="Arial" w:hAnsi="Arial" w:cs="Arial"/>
          <w:color w:val="000000" w:themeColor="text1"/>
          <w:sz w:val="24"/>
          <w:szCs w:val="24"/>
        </w:rPr>
        <w:t xml:space="preserve"> em sua natureza colaborativa, permitindo que a própria comunidade contribua ativamente para a criação de conteúdo e a disseminação de informações importantes. A hierarquia na rede social reflete a estrutura organizacional da instituição, destacando membros-chave, como representantes do grêmio estudantil, cujas postagens em destaque alertam a comunidade sobre eventos acadêmicos e extracurriculares.</w:t>
      </w:r>
    </w:p>
    <w:p w14:paraId="06C2482F" w14:textId="400B1E8B" w:rsidR="789BC275" w:rsidRDefault="789BC275"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A experiência do usuário é central no design, com a navegabilidade projetada para ser simples e intuitiva. A otimização das páginas garante uma execução rápida, contribuindo para uma experiência fluida. A funcionalidade de filtragem de postagens por curso e hierarquia confere personalização, permitindo que os usuários acessem conteúdo específico de acordo com seus interesses. O diferencial crucial é o sistema de atualização em tempo real, refletindo modificações instantaneamente e promovendo uma interação dinâmica com as últimas notícias, discussões e eventos na comunidade.</w:t>
      </w:r>
    </w:p>
    <w:p w14:paraId="5AE3B515" w14:textId="00BCCA0B" w:rsidR="029E288B" w:rsidRDefault="029E288B" w:rsidP="029E288B">
      <w:pPr>
        <w:spacing w:before="240" w:after="240" w:line="360" w:lineRule="auto"/>
        <w:ind w:firstLine="709"/>
        <w:jc w:val="both"/>
        <w:rPr>
          <w:rFonts w:ascii="Arial" w:eastAsia="Arial" w:hAnsi="Arial" w:cs="Arial"/>
          <w:color w:val="000000" w:themeColor="text1"/>
          <w:sz w:val="24"/>
          <w:szCs w:val="24"/>
        </w:rPr>
      </w:pPr>
    </w:p>
    <w:p w14:paraId="26C4A461" w14:textId="155047DE" w:rsidR="58978ADD" w:rsidRDefault="476CDECB" w:rsidP="029E288B">
      <w:pPr>
        <w:pStyle w:val="Ttulo2"/>
        <w:keepNext w:val="0"/>
        <w:keepLines w:val="0"/>
        <w:spacing w:before="240" w:after="240" w:line="360" w:lineRule="auto"/>
        <w:rPr>
          <w:rFonts w:ascii="Arial" w:eastAsia="Arial" w:hAnsi="Arial" w:cs="Arial"/>
          <w:b/>
          <w:bCs/>
          <w:color w:val="auto"/>
        </w:rPr>
      </w:pPr>
      <w:bookmarkStart w:id="9" w:name="_Toc355568703"/>
      <w:r w:rsidRPr="031BB6BE">
        <w:rPr>
          <w:rFonts w:ascii="Arial" w:eastAsia="Arial" w:hAnsi="Arial" w:cs="Arial"/>
          <w:b/>
          <w:bCs/>
          <w:color w:val="auto"/>
        </w:rPr>
        <w:t>1.</w:t>
      </w:r>
      <w:r w:rsidR="4F36026D" w:rsidRPr="031BB6BE">
        <w:rPr>
          <w:rFonts w:ascii="Arial" w:eastAsia="Arial" w:hAnsi="Arial" w:cs="Arial"/>
          <w:b/>
          <w:bCs/>
          <w:color w:val="auto"/>
        </w:rPr>
        <w:t>3</w:t>
      </w:r>
      <w:r w:rsidR="1A2DAAE3" w:rsidRPr="031BB6BE">
        <w:rPr>
          <w:rFonts w:ascii="Arial" w:eastAsia="Arial" w:hAnsi="Arial" w:cs="Arial"/>
          <w:b/>
          <w:bCs/>
          <w:color w:val="auto"/>
        </w:rPr>
        <w:t xml:space="preserve"> </w:t>
      </w:r>
      <w:r w:rsidR="5DB314E6" w:rsidRPr="031BB6BE">
        <w:rPr>
          <w:rFonts w:ascii="Arial" w:eastAsia="Arial" w:hAnsi="Arial" w:cs="Arial"/>
          <w:b/>
          <w:bCs/>
          <w:color w:val="auto"/>
        </w:rPr>
        <w:t>Justificativa</w:t>
      </w:r>
      <w:bookmarkEnd w:id="9"/>
    </w:p>
    <w:p w14:paraId="7166E5B8" w14:textId="4E8B31F6" w:rsidR="3EDCB510" w:rsidRDefault="256B733F"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 xml:space="preserve">O nosso projeto foi concebido com o objetivo de criar uma rede social que facilite a vida dos alunos da ETEC. Muitas vezes, funcionários da escola ou estudantes interrompem o horário de aula para fornecer informações, o que prejudica </w:t>
      </w:r>
      <w:r w:rsidRPr="029E288B">
        <w:rPr>
          <w:rFonts w:ascii="Arial" w:eastAsia="Arial" w:hAnsi="Arial" w:cs="Arial"/>
          <w:color w:val="000000" w:themeColor="text1"/>
          <w:sz w:val="24"/>
          <w:szCs w:val="24"/>
        </w:rPr>
        <w:lastRenderedPageBreak/>
        <w:t xml:space="preserve">significativamente o fluxo das aulas. Usando de </w:t>
      </w:r>
      <w:r w:rsidR="2B314A05" w:rsidRPr="029E288B">
        <w:rPr>
          <w:rFonts w:ascii="Arial" w:eastAsia="Arial" w:hAnsi="Arial" w:cs="Arial"/>
          <w:color w:val="000000" w:themeColor="text1"/>
          <w:sz w:val="24"/>
          <w:szCs w:val="24"/>
        </w:rPr>
        <w:t>parâmetro</w:t>
      </w:r>
      <w:r w:rsidRPr="029E288B">
        <w:rPr>
          <w:rFonts w:ascii="Arial" w:eastAsia="Arial" w:hAnsi="Arial" w:cs="Arial"/>
          <w:color w:val="000000" w:themeColor="text1"/>
          <w:sz w:val="24"/>
          <w:szCs w:val="24"/>
        </w:rPr>
        <w:t xml:space="preserve"> uma pesquisa realizada pelo IBGE, que aponta que </w:t>
      </w:r>
      <w:r w:rsidR="4E1EC0E9" w:rsidRPr="029E288B">
        <w:rPr>
          <w:rFonts w:ascii="Arial" w:eastAsia="Arial" w:hAnsi="Arial" w:cs="Arial"/>
          <w:color w:val="000000" w:themeColor="text1"/>
          <w:sz w:val="24"/>
          <w:szCs w:val="24"/>
        </w:rPr>
        <w:t>“</w:t>
      </w:r>
      <w:r w:rsidRPr="029E288B">
        <w:rPr>
          <w:rFonts w:ascii="Arial" w:eastAsia="Arial" w:hAnsi="Arial" w:cs="Arial"/>
          <w:color w:val="000000" w:themeColor="text1"/>
          <w:sz w:val="24"/>
          <w:szCs w:val="24"/>
        </w:rPr>
        <w:t>o percentual de estudantes com 10 anos ou mais, com acesso à internet, cresceu de 86,6% em 2018 para 88,1% em 2019</w:t>
      </w:r>
      <w:r w:rsidR="410DD48C" w:rsidRPr="029E288B">
        <w:rPr>
          <w:rFonts w:ascii="Arial" w:eastAsia="Arial" w:hAnsi="Arial" w:cs="Arial"/>
          <w:color w:val="000000" w:themeColor="text1"/>
          <w:sz w:val="24"/>
          <w:szCs w:val="24"/>
        </w:rPr>
        <w:t>”</w:t>
      </w:r>
      <w:r w:rsidRPr="029E288B">
        <w:rPr>
          <w:rFonts w:ascii="Arial" w:eastAsia="Arial" w:hAnsi="Arial" w:cs="Arial"/>
          <w:color w:val="000000" w:themeColor="text1"/>
          <w:sz w:val="24"/>
          <w:szCs w:val="24"/>
        </w:rPr>
        <w:t>, podemos aproveitar esse aumento no acesso à internet pelos alunos para fornecer informações de forma mais eficiente por meio das redes sociais, sem prejudicar o andamento das aulas.</w:t>
      </w:r>
    </w:p>
    <w:p w14:paraId="1CA8C22D" w14:textId="22C895E5" w:rsidR="3EDCB510" w:rsidRDefault="256B733F" w:rsidP="029E288B">
      <w:pPr>
        <w:spacing w:before="240" w:after="240" w:line="360" w:lineRule="auto"/>
        <w:ind w:firstLine="709"/>
        <w:jc w:val="both"/>
      </w:pPr>
      <w:r w:rsidRPr="029E288B">
        <w:rPr>
          <w:rFonts w:ascii="Arial" w:eastAsia="Arial" w:hAnsi="Arial" w:cs="Arial"/>
          <w:color w:val="000000" w:themeColor="text1"/>
          <w:sz w:val="24"/>
          <w:szCs w:val="24"/>
        </w:rPr>
        <w:t>Além disso, nosso plano inclui a criação de uma rede social onde pessoas mais introvertidas podem interagir virtualmente com a garantia de anonimato. Isso proporcionará novas oportunidades de amizade e permitirá que as pessoas sejam autênticas, sem o receio do julgamento dos outros. Acreditamos que essa plataforma promoverá um ambiente inclusivo e acolhedor para todos os estudantes da ETEC, estimulando conexões positivas e o compartilhamento de informações de forma mais eficaz.</w:t>
      </w:r>
    </w:p>
    <w:p w14:paraId="6CDC9EB7" w14:textId="4316B15B" w:rsidR="17BA6FBA" w:rsidRDefault="17BA6FBA"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om base nas informações detalhadas anteriormente, conduzimos um questionário</w:t>
      </w:r>
      <w:r w:rsidR="3EE5554B" w:rsidRPr="029E288B">
        <w:rPr>
          <w:rFonts w:ascii="Arial" w:eastAsia="Arial" w:hAnsi="Arial" w:cs="Arial"/>
          <w:color w:val="000000" w:themeColor="text1"/>
          <w:sz w:val="24"/>
          <w:szCs w:val="24"/>
        </w:rPr>
        <w:t xml:space="preserve"> que está no </w:t>
      </w:r>
      <w:r w:rsidR="3EE5554B" w:rsidRPr="029E288B">
        <w:rPr>
          <w:rFonts w:ascii="Arial" w:eastAsia="Arial" w:hAnsi="Arial" w:cs="Arial"/>
          <w:color w:val="000000" w:themeColor="text1"/>
          <w:sz w:val="24"/>
          <w:szCs w:val="24"/>
          <w:highlight w:val="yellow"/>
        </w:rPr>
        <w:t>APENDICE A</w:t>
      </w:r>
      <w:r w:rsidRPr="029E288B">
        <w:rPr>
          <w:rFonts w:ascii="Arial" w:eastAsia="Arial" w:hAnsi="Arial" w:cs="Arial"/>
          <w:color w:val="000000" w:themeColor="text1"/>
          <w:sz w:val="24"/>
          <w:szCs w:val="24"/>
        </w:rPr>
        <w:t xml:space="preserve"> tendo 56 respostas feitas ao nosso público-alvo, composto por alunos da ETEC Uirapuru. O questionamento foi direcionado à receptividade de uma rede social exclusiva para a instituição.</w:t>
      </w:r>
    </w:p>
    <w:p w14:paraId="36ED8EA5" w14:textId="5D28FFF6" w:rsidR="17BA6FBA" w:rsidRDefault="17BA6FBA" w:rsidP="029E288B">
      <w:pPr>
        <w:spacing w:before="240" w:after="240" w:line="360" w:lineRule="auto"/>
        <w:ind w:firstLine="709"/>
        <w:jc w:val="both"/>
      </w:pPr>
      <w:r>
        <w:rPr>
          <w:noProof/>
        </w:rPr>
        <w:drawing>
          <wp:inline distT="0" distB="0" distL="0" distR="0" wp14:anchorId="4C9F7E37" wp14:editId="6467EA5D">
            <wp:extent cx="4200525" cy="1924050"/>
            <wp:effectExtent l="0" t="0" r="0" b="0"/>
            <wp:docPr id="648982696" name="Picture 648982696" descr="Gráfico de respostas do Formulários Google. Título da pergunta: Você gostaria de um rede social exclusiva da ETEC ?. Número de respostas: 56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00525" cy="1924050"/>
                    </a:xfrm>
                    <a:prstGeom prst="rect">
                      <a:avLst/>
                    </a:prstGeom>
                  </pic:spPr>
                </pic:pic>
              </a:graphicData>
            </a:graphic>
          </wp:inline>
        </w:drawing>
      </w:r>
    </w:p>
    <w:p w14:paraId="5077AF49" w14:textId="0BBA47D4" w:rsidR="029E288B" w:rsidRDefault="029E288B" w:rsidP="029E288B">
      <w:pPr>
        <w:spacing w:before="240" w:after="240" w:line="360" w:lineRule="auto"/>
        <w:ind w:firstLine="709"/>
        <w:jc w:val="both"/>
        <w:rPr>
          <w:rFonts w:ascii="Arial" w:eastAsia="Arial" w:hAnsi="Arial" w:cs="Arial"/>
          <w:color w:val="000000" w:themeColor="text1"/>
          <w:sz w:val="24"/>
          <w:szCs w:val="24"/>
        </w:rPr>
      </w:pPr>
    </w:p>
    <w:p w14:paraId="41D16259" w14:textId="6FEDFC31" w:rsidR="1E8E7D88" w:rsidRDefault="36057A38"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 xml:space="preserve">A maioria das respostas indicou um interesse positivo na ideia de uma rede social dedicada à ETEC Uirapuru, com isso podemos analisar que o projeto conta com a </w:t>
      </w:r>
      <w:r w:rsidRPr="029E288B">
        <w:rPr>
          <w:rFonts w:ascii="Arial" w:eastAsia="Arial" w:hAnsi="Arial" w:cs="Arial"/>
          <w:color w:val="000000" w:themeColor="text1"/>
          <w:sz w:val="24"/>
          <w:szCs w:val="24"/>
        </w:rPr>
        <w:lastRenderedPageBreak/>
        <w:t xml:space="preserve">aceitação do nosso </w:t>
      </w:r>
      <w:r w:rsidR="196D2169" w:rsidRPr="029E288B">
        <w:rPr>
          <w:rFonts w:ascii="Arial" w:eastAsia="Arial" w:hAnsi="Arial" w:cs="Arial"/>
          <w:color w:val="000000" w:themeColor="text1"/>
          <w:sz w:val="24"/>
          <w:szCs w:val="24"/>
        </w:rPr>
        <w:t>público-alvo</w:t>
      </w:r>
      <w:r w:rsidRPr="029E288B">
        <w:rPr>
          <w:rFonts w:ascii="Arial" w:eastAsia="Arial" w:hAnsi="Arial" w:cs="Arial"/>
          <w:color w:val="000000" w:themeColor="text1"/>
          <w:sz w:val="24"/>
          <w:szCs w:val="24"/>
        </w:rPr>
        <w:t xml:space="preserve"> para ser feito, e que eles estão interessados na ideia de uma rede social própria da ETEC.</w:t>
      </w:r>
    </w:p>
    <w:p w14:paraId="59FED27A" w14:textId="00C8CF97" w:rsidR="58978ADD" w:rsidRDefault="58978ADD" w:rsidP="029E288B">
      <w:pPr>
        <w:spacing w:before="240" w:after="240" w:line="360" w:lineRule="auto"/>
        <w:ind w:firstLine="709"/>
        <w:jc w:val="both"/>
      </w:pPr>
    </w:p>
    <w:p w14:paraId="432AD1B8" w14:textId="10B1D036" w:rsidR="58978ADD" w:rsidRDefault="58978ADD" w:rsidP="029E288B">
      <w:pPr>
        <w:spacing w:before="240" w:after="240" w:line="360" w:lineRule="auto"/>
        <w:ind w:firstLine="709"/>
        <w:jc w:val="both"/>
      </w:pPr>
    </w:p>
    <w:p w14:paraId="4BBE255F" w14:textId="699D2AE7" w:rsidR="58978ADD" w:rsidRDefault="58978ADD" w:rsidP="029E288B">
      <w:pPr>
        <w:spacing w:before="240" w:after="240" w:line="360" w:lineRule="auto"/>
        <w:ind w:firstLine="709"/>
        <w:jc w:val="both"/>
      </w:pPr>
    </w:p>
    <w:p w14:paraId="14B19071" w14:textId="7D7AF023" w:rsidR="58978ADD" w:rsidRDefault="58978ADD" w:rsidP="029E288B">
      <w:pPr>
        <w:spacing w:before="240" w:after="240" w:line="360" w:lineRule="auto"/>
        <w:ind w:firstLine="709"/>
        <w:jc w:val="both"/>
      </w:pPr>
    </w:p>
    <w:p w14:paraId="2E66771A" w14:textId="169C8102" w:rsidR="58978ADD" w:rsidRDefault="58978ADD" w:rsidP="029E288B">
      <w:pPr>
        <w:spacing w:before="240" w:after="240" w:line="360" w:lineRule="auto"/>
        <w:ind w:firstLine="709"/>
        <w:jc w:val="both"/>
      </w:pPr>
    </w:p>
    <w:p w14:paraId="20BD7E19" w14:textId="1B9BA5AB" w:rsidR="58978ADD" w:rsidRDefault="58978ADD" w:rsidP="029E288B">
      <w:pPr>
        <w:spacing w:before="240" w:after="240" w:line="360" w:lineRule="auto"/>
        <w:ind w:firstLine="709"/>
        <w:jc w:val="both"/>
      </w:pPr>
    </w:p>
    <w:p w14:paraId="2AB263AD" w14:textId="77777777" w:rsidR="008412E1" w:rsidRDefault="008412E1" w:rsidP="029E288B">
      <w:pPr>
        <w:spacing w:before="240" w:after="240" w:line="360" w:lineRule="auto"/>
        <w:ind w:firstLine="709"/>
        <w:jc w:val="both"/>
      </w:pPr>
    </w:p>
    <w:p w14:paraId="4EDC2537" w14:textId="77777777" w:rsidR="008412E1" w:rsidRDefault="008412E1" w:rsidP="029E288B">
      <w:pPr>
        <w:spacing w:before="240" w:after="240" w:line="360" w:lineRule="auto"/>
        <w:ind w:firstLine="709"/>
        <w:jc w:val="both"/>
      </w:pPr>
    </w:p>
    <w:p w14:paraId="1F3EBF6A" w14:textId="77777777" w:rsidR="008412E1" w:rsidRDefault="008412E1" w:rsidP="029E288B">
      <w:pPr>
        <w:spacing w:before="240" w:after="240" w:line="360" w:lineRule="auto"/>
        <w:ind w:firstLine="709"/>
        <w:jc w:val="both"/>
      </w:pPr>
    </w:p>
    <w:p w14:paraId="0FEB225C" w14:textId="77777777" w:rsidR="008412E1" w:rsidRDefault="008412E1" w:rsidP="029E288B">
      <w:pPr>
        <w:spacing w:before="240" w:after="240" w:line="360" w:lineRule="auto"/>
        <w:ind w:firstLine="709"/>
        <w:jc w:val="both"/>
      </w:pPr>
    </w:p>
    <w:p w14:paraId="57BA498E" w14:textId="77777777" w:rsidR="008412E1" w:rsidRDefault="008412E1" w:rsidP="029E288B">
      <w:pPr>
        <w:spacing w:before="240" w:after="240" w:line="360" w:lineRule="auto"/>
        <w:ind w:firstLine="709"/>
        <w:jc w:val="both"/>
      </w:pPr>
    </w:p>
    <w:p w14:paraId="671E7A71" w14:textId="77777777" w:rsidR="008412E1" w:rsidRDefault="008412E1" w:rsidP="029E288B">
      <w:pPr>
        <w:spacing w:before="240" w:after="240" w:line="360" w:lineRule="auto"/>
        <w:ind w:firstLine="709"/>
        <w:jc w:val="both"/>
      </w:pPr>
    </w:p>
    <w:p w14:paraId="5F541B9E" w14:textId="77777777" w:rsidR="008412E1" w:rsidRDefault="008412E1" w:rsidP="029E288B">
      <w:pPr>
        <w:spacing w:before="240" w:after="240" w:line="360" w:lineRule="auto"/>
        <w:ind w:firstLine="709"/>
        <w:jc w:val="both"/>
      </w:pPr>
    </w:p>
    <w:p w14:paraId="7B1D9FA7" w14:textId="77777777" w:rsidR="008412E1" w:rsidRDefault="008412E1" w:rsidP="029E288B">
      <w:pPr>
        <w:spacing w:before="240" w:after="240" w:line="360" w:lineRule="auto"/>
        <w:ind w:firstLine="709"/>
        <w:jc w:val="both"/>
      </w:pPr>
    </w:p>
    <w:p w14:paraId="47DA727F" w14:textId="77777777" w:rsidR="008412E1" w:rsidRDefault="008412E1" w:rsidP="029E288B">
      <w:pPr>
        <w:spacing w:before="240" w:after="240" w:line="360" w:lineRule="auto"/>
        <w:ind w:firstLine="709"/>
        <w:jc w:val="both"/>
      </w:pPr>
    </w:p>
    <w:p w14:paraId="72B1C6C5" w14:textId="77777777" w:rsidR="008412E1" w:rsidRDefault="008412E1" w:rsidP="029E288B">
      <w:pPr>
        <w:spacing w:before="240" w:after="240" w:line="360" w:lineRule="auto"/>
        <w:ind w:firstLine="709"/>
        <w:jc w:val="both"/>
      </w:pPr>
    </w:p>
    <w:p w14:paraId="4F064AEF" w14:textId="77777777" w:rsidR="008412E1" w:rsidRDefault="008412E1" w:rsidP="029E288B">
      <w:pPr>
        <w:spacing w:before="240" w:after="240" w:line="360" w:lineRule="auto"/>
        <w:ind w:firstLine="709"/>
        <w:jc w:val="both"/>
      </w:pPr>
    </w:p>
    <w:p w14:paraId="463A8D79" w14:textId="006BF3AF" w:rsidR="58978ADD" w:rsidRDefault="58978ADD" w:rsidP="029E288B">
      <w:pPr>
        <w:spacing w:before="240" w:after="240" w:line="360" w:lineRule="auto"/>
        <w:ind w:firstLine="709"/>
        <w:jc w:val="both"/>
      </w:pPr>
    </w:p>
    <w:p w14:paraId="09B4A717" w14:textId="12D36AE0" w:rsidR="58978ADD" w:rsidRDefault="04983A39" w:rsidP="029E288B">
      <w:pPr>
        <w:pStyle w:val="Ttulo1"/>
        <w:keepNext w:val="0"/>
        <w:keepLines w:val="0"/>
        <w:spacing w:after="240" w:line="360" w:lineRule="auto"/>
        <w:jc w:val="both"/>
        <w:rPr>
          <w:rFonts w:ascii="Arial" w:eastAsia="Arial" w:hAnsi="Arial" w:cs="Arial"/>
          <w:b/>
          <w:bCs/>
          <w:color w:val="auto"/>
        </w:rPr>
      </w:pPr>
      <w:bookmarkStart w:id="10" w:name="_Toc1376212693"/>
      <w:r w:rsidRPr="031BB6BE">
        <w:rPr>
          <w:rFonts w:ascii="Arial" w:eastAsia="Arial" w:hAnsi="Arial" w:cs="Arial"/>
          <w:b/>
          <w:bCs/>
          <w:color w:val="auto"/>
        </w:rPr>
        <w:lastRenderedPageBreak/>
        <w:t>2</w:t>
      </w:r>
      <w:r w:rsidR="5DB314E6" w:rsidRPr="031BB6BE">
        <w:rPr>
          <w:rFonts w:ascii="Arial" w:eastAsia="Arial" w:hAnsi="Arial" w:cs="Arial"/>
          <w:b/>
          <w:bCs/>
          <w:color w:val="auto"/>
        </w:rPr>
        <w:t>.</w:t>
      </w:r>
      <w:r w:rsidR="4081A27E" w:rsidRPr="031BB6BE">
        <w:rPr>
          <w:rFonts w:ascii="Arial" w:eastAsia="Arial" w:hAnsi="Arial" w:cs="Arial"/>
          <w:b/>
          <w:bCs/>
          <w:color w:val="auto"/>
        </w:rPr>
        <w:t xml:space="preserve"> </w:t>
      </w:r>
      <w:r w:rsidR="5DB314E6" w:rsidRPr="031BB6BE">
        <w:rPr>
          <w:rFonts w:ascii="Arial" w:eastAsia="Arial" w:hAnsi="Arial" w:cs="Arial"/>
          <w:b/>
          <w:bCs/>
          <w:color w:val="auto"/>
        </w:rPr>
        <w:t>Desenvolvimento</w:t>
      </w:r>
      <w:bookmarkEnd w:id="10"/>
    </w:p>
    <w:p w14:paraId="5DDF8E51" w14:textId="4AD80D0C" w:rsidR="122486C7" w:rsidRDefault="122486C7"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No início do projeto, após a proposta do nosso orientador professor Paulo Rogério</w:t>
      </w:r>
      <w:r w:rsidR="37CEA9BF" w:rsidRPr="029E288B">
        <w:rPr>
          <w:rFonts w:ascii="Arial" w:eastAsia="Arial" w:hAnsi="Arial" w:cs="Arial"/>
          <w:color w:val="000000" w:themeColor="text1"/>
          <w:sz w:val="24"/>
          <w:szCs w:val="24"/>
        </w:rPr>
        <w:t xml:space="preserve"> Neves de Oliveira</w:t>
      </w:r>
      <w:r w:rsidRPr="029E288B">
        <w:rPr>
          <w:rFonts w:ascii="Arial" w:eastAsia="Arial" w:hAnsi="Arial" w:cs="Arial"/>
          <w:color w:val="000000" w:themeColor="text1"/>
          <w:sz w:val="24"/>
          <w:szCs w:val="24"/>
        </w:rPr>
        <w:t xml:space="preserve">, o grupo realizou diversas reuniões para decidir o tema a ser abordado. Após uma </w:t>
      </w:r>
      <w:r w:rsidR="09E6287C" w:rsidRPr="029E288B">
        <w:rPr>
          <w:rFonts w:ascii="Arial" w:eastAsia="Arial" w:hAnsi="Arial" w:cs="Arial"/>
          <w:color w:val="000000" w:themeColor="text1"/>
          <w:sz w:val="24"/>
          <w:szCs w:val="24"/>
        </w:rPr>
        <w:t>série de reuniões</w:t>
      </w:r>
      <w:r w:rsidRPr="029E288B">
        <w:rPr>
          <w:rFonts w:ascii="Arial" w:eastAsia="Arial" w:hAnsi="Arial" w:cs="Arial"/>
          <w:color w:val="000000" w:themeColor="text1"/>
          <w:sz w:val="24"/>
          <w:szCs w:val="24"/>
        </w:rPr>
        <w:t>, optamos por desenvolver uma rede social. Essa escolha foi motivada pela</w:t>
      </w:r>
      <w:r w:rsidR="25B5FCC9" w:rsidRPr="029E288B">
        <w:rPr>
          <w:rFonts w:ascii="Arial" w:eastAsia="Arial" w:hAnsi="Arial" w:cs="Arial"/>
          <w:color w:val="000000" w:themeColor="text1"/>
          <w:sz w:val="24"/>
          <w:szCs w:val="24"/>
        </w:rPr>
        <w:t xml:space="preserve"> </w:t>
      </w:r>
      <w:r w:rsidR="6734E100" w:rsidRPr="029E288B">
        <w:rPr>
          <w:rFonts w:ascii="Arial" w:eastAsia="Arial" w:hAnsi="Arial" w:cs="Arial"/>
          <w:color w:val="000000" w:themeColor="text1"/>
          <w:sz w:val="24"/>
          <w:szCs w:val="24"/>
        </w:rPr>
        <w:t xml:space="preserve">generalidade </w:t>
      </w:r>
      <w:r w:rsidRPr="029E288B">
        <w:rPr>
          <w:rFonts w:ascii="Arial" w:eastAsia="Arial" w:hAnsi="Arial" w:cs="Arial"/>
          <w:color w:val="000000" w:themeColor="text1"/>
          <w:sz w:val="24"/>
          <w:szCs w:val="24"/>
        </w:rPr>
        <w:t>e complexidade do tema, oferecendo oportunidades para explorar diversos conceitos e habilidades.</w:t>
      </w:r>
    </w:p>
    <w:p w14:paraId="134B9C4C" w14:textId="50A46BFC" w:rsidR="75DD45D4" w:rsidRDefault="75DD45D4"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O esboço foi uma ferramenta fundamental para a visualização e definição inicial da interface do usuário, proporcionando uma representação tangível de como as telas do site seriam estruturadas e organizadas. Ele desempenhou um papel crucial ao permitir que a equipe tivesse uma ideia clara de como a concepção visual do projeto se desdobraria, ao mesmo tempo que destacava e priorizava as principais funcionalidades desejadas.</w:t>
      </w:r>
    </w:p>
    <w:p w14:paraId="7C29AD2D" w14:textId="112D4DFC" w:rsidR="7DFAA61A" w:rsidRDefault="7DFAA61A"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Para gerenciar o processo de trabalho de maneira eficiente, implementamos metodologias ágeis, especialmente o Scrum. Cada membro do grupo desempenhava um papel específico no projeto, com o facilitador atuando como um guia para garantir que as tarefas fossem precisas e assertivas. A abordagem ágil permitiu uma adaptação às mudanças e uma resposta rápida às necessidades durante o desenvolvimento.</w:t>
      </w:r>
    </w:p>
    <w:p w14:paraId="1F16968C" w14:textId="7991049E" w:rsidR="0554A2E1" w:rsidRDefault="0554A2E1"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Na fase de codificação, utilizamos ferramentas modernas para otimizar o processo. A escolhemos de IDE o VSCode, proporcionando uma interface amigável e recursos avançados para desenvolvimento. Além disso, o GitHub foi adotado como plataforma para compartilhar os códigos, facilitando a gestão e o trabalho simultâneo dos membros do grupo.</w:t>
      </w:r>
    </w:p>
    <w:p w14:paraId="51E39895" w14:textId="24DB43B2" w:rsidR="022165A4" w:rsidRDefault="022165A4"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As tecnologias principais empregadas no desenvolvimento do projeto incluíram HTML5, CSS3 e Java. O HTML5 foi utilizado para a estruturar o conteúdo, o CSS3 para estilização e o Java para implementar as operações do site. Essa escolha de tecnologias reflete uma abordagem moderna para o desenvolvimento web.</w:t>
      </w:r>
    </w:p>
    <w:p w14:paraId="7C9452DE" w14:textId="2D243860" w:rsidR="2DBE55AA" w:rsidRDefault="2DBE55AA"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lastRenderedPageBreak/>
        <w:t>Antes da implementação do site, criamos protótipo</w:t>
      </w:r>
      <w:r w:rsidR="619D0251" w:rsidRPr="029E288B">
        <w:rPr>
          <w:rFonts w:ascii="Arial" w:eastAsia="Arial" w:hAnsi="Arial" w:cs="Arial"/>
          <w:color w:val="000000" w:themeColor="text1"/>
          <w:sz w:val="24"/>
          <w:szCs w:val="24"/>
        </w:rPr>
        <w:t>s</w:t>
      </w:r>
      <w:r w:rsidRPr="029E288B">
        <w:rPr>
          <w:rFonts w:ascii="Arial" w:eastAsia="Arial" w:hAnsi="Arial" w:cs="Arial"/>
          <w:color w:val="000000" w:themeColor="text1"/>
          <w:sz w:val="24"/>
          <w:szCs w:val="24"/>
        </w:rPr>
        <w:t xml:space="preserve"> usando</w:t>
      </w:r>
      <w:r w:rsidR="3965A17D" w:rsidRPr="029E288B">
        <w:rPr>
          <w:rFonts w:ascii="Arial" w:eastAsia="Arial" w:hAnsi="Arial" w:cs="Arial"/>
          <w:color w:val="000000" w:themeColor="text1"/>
          <w:sz w:val="24"/>
          <w:szCs w:val="24"/>
        </w:rPr>
        <w:t xml:space="preserve"> folha de sulfite</w:t>
      </w:r>
      <w:r w:rsidRPr="029E288B">
        <w:rPr>
          <w:rFonts w:ascii="Arial" w:eastAsia="Arial" w:hAnsi="Arial" w:cs="Arial"/>
          <w:color w:val="000000" w:themeColor="text1"/>
          <w:sz w:val="24"/>
          <w:szCs w:val="24"/>
        </w:rPr>
        <w:t xml:space="preserve"> </w:t>
      </w:r>
      <w:r w:rsidR="6FF46465" w:rsidRPr="029E288B">
        <w:rPr>
          <w:rFonts w:ascii="Arial" w:eastAsia="Arial" w:hAnsi="Arial" w:cs="Arial"/>
          <w:color w:val="000000" w:themeColor="text1"/>
          <w:sz w:val="24"/>
          <w:szCs w:val="24"/>
        </w:rPr>
        <w:t>e a</w:t>
      </w:r>
      <w:r w:rsidR="74037411" w:rsidRPr="029E288B">
        <w:rPr>
          <w:rFonts w:ascii="Arial" w:eastAsia="Arial" w:hAnsi="Arial" w:cs="Arial"/>
          <w:color w:val="000000" w:themeColor="text1"/>
          <w:sz w:val="24"/>
          <w:szCs w:val="24"/>
        </w:rPr>
        <w:t>s</w:t>
      </w:r>
      <w:r w:rsidRPr="029E288B">
        <w:rPr>
          <w:rFonts w:ascii="Arial" w:eastAsia="Arial" w:hAnsi="Arial" w:cs="Arial"/>
          <w:color w:val="000000" w:themeColor="text1"/>
          <w:sz w:val="24"/>
          <w:szCs w:val="24"/>
        </w:rPr>
        <w:t xml:space="preserve"> ferramenta</w:t>
      </w:r>
      <w:r w:rsidR="0FA51212" w:rsidRPr="029E288B">
        <w:rPr>
          <w:rFonts w:ascii="Arial" w:eastAsia="Arial" w:hAnsi="Arial" w:cs="Arial"/>
          <w:color w:val="000000" w:themeColor="text1"/>
          <w:sz w:val="24"/>
          <w:szCs w:val="24"/>
        </w:rPr>
        <w:t>s Balsamiq</w:t>
      </w:r>
      <w:r w:rsidRPr="029E288B">
        <w:rPr>
          <w:rFonts w:ascii="Arial" w:eastAsia="Arial" w:hAnsi="Arial" w:cs="Arial"/>
          <w:color w:val="000000" w:themeColor="text1"/>
          <w:sz w:val="24"/>
          <w:szCs w:val="24"/>
        </w:rPr>
        <w:t xml:space="preserve"> Figma. Isso nos proporcionou uma visão clara e visual do projeto, permitindo ajustes e melhorias antes da fase de codificação. O uso do Figma </w:t>
      </w:r>
      <w:r w:rsidR="79E5D853" w:rsidRPr="029E288B">
        <w:rPr>
          <w:rFonts w:ascii="Arial" w:eastAsia="Arial" w:hAnsi="Arial" w:cs="Arial"/>
          <w:color w:val="000000" w:themeColor="text1"/>
          <w:sz w:val="24"/>
          <w:szCs w:val="24"/>
        </w:rPr>
        <w:t xml:space="preserve"> e do Balsamiq </w:t>
      </w:r>
      <w:r w:rsidRPr="029E288B">
        <w:rPr>
          <w:rFonts w:ascii="Arial" w:eastAsia="Arial" w:hAnsi="Arial" w:cs="Arial"/>
          <w:color w:val="000000" w:themeColor="text1"/>
          <w:sz w:val="24"/>
          <w:szCs w:val="24"/>
        </w:rPr>
        <w:t>contribuiu para uma comunicação mais eficaz e uma compreensão compartilhada do design e da funcionalidade do projeto.</w:t>
      </w:r>
    </w:p>
    <w:p w14:paraId="11318DE4" w14:textId="6BB44C5A" w:rsidR="425D0E7E" w:rsidRDefault="425D0E7E"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Utilizamos a plataforma Forms para conduzir questionários</w:t>
      </w:r>
      <w:r w:rsidR="62E96302" w:rsidRPr="029E288B">
        <w:rPr>
          <w:rFonts w:ascii="Arial" w:eastAsia="Arial" w:hAnsi="Arial" w:cs="Arial"/>
          <w:color w:val="000000" w:themeColor="text1"/>
          <w:sz w:val="24"/>
          <w:szCs w:val="24"/>
        </w:rPr>
        <w:t xml:space="preserve"> que poderá ser visto no </w:t>
      </w:r>
      <w:r w:rsidR="62E96302" w:rsidRPr="029E288B">
        <w:rPr>
          <w:rFonts w:ascii="Arial" w:eastAsia="Arial" w:hAnsi="Arial" w:cs="Arial"/>
          <w:color w:val="000000" w:themeColor="text1"/>
          <w:sz w:val="24"/>
          <w:szCs w:val="24"/>
          <w:highlight w:val="yellow"/>
        </w:rPr>
        <w:t>APENCICE A</w:t>
      </w:r>
      <w:r w:rsidRPr="029E288B">
        <w:rPr>
          <w:rFonts w:ascii="Arial" w:eastAsia="Arial" w:hAnsi="Arial" w:cs="Arial"/>
          <w:color w:val="000000" w:themeColor="text1"/>
          <w:sz w:val="24"/>
          <w:szCs w:val="24"/>
        </w:rPr>
        <w:t xml:space="preserve"> que tinham como objetivo central coletar informações essenciais para orientar o desenvolvimento do projeto da rede social exclusiva da instituição. Essa abordagem garantiu </w:t>
      </w:r>
      <w:r w:rsidR="660D6029" w:rsidRPr="029E288B">
        <w:rPr>
          <w:rFonts w:ascii="Arial" w:eastAsia="Arial" w:hAnsi="Arial" w:cs="Arial"/>
          <w:color w:val="000000" w:themeColor="text1"/>
          <w:sz w:val="24"/>
          <w:szCs w:val="24"/>
        </w:rPr>
        <w:t>que nos</w:t>
      </w:r>
      <w:r w:rsidRPr="029E288B">
        <w:rPr>
          <w:rFonts w:ascii="Arial" w:eastAsia="Arial" w:hAnsi="Arial" w:cs="Arial"/>
          <w:color w:val="000000" w:themeColor="text1"/>
          <w:sz w:val="24"/>
          <w:szCs w:val="24"/>
        </w:rPr>
        <w:t xml:space="preserve"> </w:t>
      </w:r>
      <w:r w:rsidR="743324B5" w:rsidRPr="029E288B">
        <w:rPr>
          <w:rFonts w:ascii="Arial" w:eastAsia="Arial" w:hAnsi="Arial" w:cs="Arial"/>
          <w:color w:val="000000" w:themeColor="text1"/>
          <w:sz w:val="24"/>
          <w:szCs w:val="24"/>
        </w:rPr>
        <w:t>recebêssemos 56</w:t>
      </w:r>
      <w:r w:rsidRPr="029E288B">
        <w:rPr>
          <w:rFonts w:ascii="Arial" w:eastAsia="Arial" w:hAnsi="Arial" w:cs="Arial"/>
          <w:color w:val="000000" w:themeColor="text1"/>
          <w:sz w:val="24"/>
          <w:szCs w:val="24"/>
        </w:rPr>
        <w:t xml:space="preserve"> respostas, oferecendo uma compreensão aprofundada das preferências, necessidades e expectativas dos alunos em relação à proposta da rede social</w:t>
      </w:r>
    </w:p>
    <w:p w14:paraId="5BF70537" w14:textId="3B88F869" w:rsidR="58D36168" w:rsidRDefault="58D36168"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 xml:space="preserve">Utilizamos a ferramenta </w:t>
      </w:r>
      <w:r w:rsidR="06B3051C" w:rsidRPr="029E288B">
        <w:rPr>
          <w:rFonts w:ascii="Arial" w:eastAsia="Arial" w:hAnsi="Arial" w:cs="Arial"/>
          <w:color w:val="000000" w:themeColor="text1"/>
          <w:sz w:val="24"/>
          <w:szCs w:val="24"/>
        </w:rPr>
        <w:t>Draw IO</w:t>
      </w:r>
      <w:r w:rsidRPr="029E288B">
        <w:rPr>
          <w:rFonts w:ascii="Arial" w:eastAsia="Arial" w:hAnsi="Arial" w:cs="Arial"/>
          <w:color w:val="000000" w:themeColor="text1"/>
          <w:sz w:val="24"/>
          <w:szCs w:val="24"/>
        </w:rPr>
        <w:t xml:space="preserve"> para criar os diagramas de casos de uso e classes, aproveitando sua usabilidade rápida e intuitiva. Para a elaboração do banco de dados, adotamos o </w:t>
      </w:r>
      <w:r w:rsidR="64DC7FD0" w:rsidRPr="029E288B">
        <w:rPr>
          <w:rFonts w:ascii="Arial" w:eastAsia="Arial" w:hAnsi="Arial" w:cs="Arial"/>
          <w:color w:val="000000" w:themeColor="text1"/>
          <w:sz w:val="24"/>
          <w:szCs w:val="24"/>
        </w:rPr>
        <w:t>Draw IO</w:t>
      </w:r>
      <w:r w:rsidRPr="029E288B">
        <w:rPr>
          <w:rFonts w:ascii="Arial" w:eastAsia="Arial" w:hAnsi="Arial" w:cs="Arial"/>
          <w:color w:val="000000" w:themeColor="text1"/>
          <w:sz w:val="24"/>
          <w:szCs w:val="24"/>
        </w:rPr>
        <w:t xml:space="preserve"> para a modelagem conceitual, proporcionando uma representação das relações e na compreensão da estrutura do banco.</w:t>
      </w:r>
      <w:r w:rsidR="3A3ECCCC" w:rsidRPr="029E288B">
        <w:rPr>
          <w:rFonts w:ascii="Arial" w:eastAsia="Arial" w:hAnsi="Arial" w:cs="Arial"/>
          <w:color w:val="000000" w:themeColor="text1"/>
          <w:sz w:val="24"/>
          <w:szCs w:val="24"/>
        </w:rPr>
        <w:t xml:space="preserve"> Já no logico usamos o SQL DBM </w:t>
      </w:r>
      <w:r w:rsidR="3B40F322" w:rsidRPr="029E288B">
        <w:rPr>
          <w:rFonts w:ascii="Arial" w:eastAsia="Arial" w:hAnsi="Arial" w:cs="Arial"/>
          <w:color w:val="000000" w:themeColor="text1"/>
          <w:sz w:val="24"/>
          <w:szCs w:val="24"/>
        </w:rPr>
        <w:t>auxiliando na escolha de quais tipos que iriamos usar nas tabelas .</w:t>
      </w:r>
      <w:r w:rsidR="4AC45587" w:rsidRPr="029E288B">
        <w:rPr>
          <w:rFonts w:ascii="Arial" w:eastAsia="Arial" w:hAnsi="Arial" w:cs="Arial"/>
          <w:color w:val="000000" w:themeColor="text1"/>
          <w:sz w:val="24"/>
          <w:szCs w:val="24"/>
        </w:rPr>
        <w:t xml:space="preserve"> </w:t>
      </w:r>
      <w:r w:rsidRPr="029E288B">
        <w:rPr>
          <w:rFonts w:ascii="Arial" w:eastAsia="Arial" w:hAnsi="Arial" w:cs="Arial"/>
          <w:color w:val="000000" w:themeColor="text1"/>
          <w:sz w:val="24"/>
          <w:szCs w:val="24"/>
        </w:rPr>
        <w:t>Na etapa de modelagem física, optamos pelo MySQL, permitindo uma conexão ágil com a interface do software e fornecendo um eficiente gerenciamento.</w:t>
      </w:r>
    </w:p>
    <w:p w14:paraId="457D8416" w14:textId="38B661C0" w:rsidR="029E288B" w:rsidRDefault="029E288B" w:rsidP="029E288B">
      <w:pPr>
        <w:spacing w:before="240" w:after="240" w:line="360" w:lineRule="auto"/>
        <w:ind w:firstLine="709"/>
        <w:jc w:val="both"/>
        <w:rPr>
          <w:rFonts w:ascii="Arial" w:eastAsia="Arial" w:hAnsi="Arial" w:cs="Arial"/>
          <w:color w:val="000000" w:themeColor="text1"/>
          <w:sz w:val="24"/>
          <w:szCs w:val="24"/>
        </w:rPr>
      </w:pPr>
    </w:p>
    <w:p w14:paraId="25751049" w14:textId="1A27398B" w:rsidR="58978ADD" w:rsidRDefault="2C44762E" w:rsidP="029E288B">
      <w:pPr>
        <w:pStyle w:val="Ttulo2"/>
        <w:keepNext w:val="0"/>
        <w:keepLines w:val="0"/>
        <w:spacing w:before="240" w:after="240" w:line="360" w:lineRule="auto"/>
        <w:rPr>
          <w:rFonts w:ascii="Arial" w:eastAsia="Arial" w:hAnsi="Arial" w:cs="Arial"/>
          <w:b/>
          <w:bCs/>
          <w:color w:val="auto"/>
        </w:rPr>
      </w:pPr>
      <w:bookmarkStart w:id="11" w:name="_Toc455714110"/>
      <w:r w:rsidRPr="031BB6BE">
        <w:rPr>
          <w:rFonts w:ascii="Arial" w:eastAsia="Arial" w:hAnsi="Arial" w:cs="Arial"/>
          <w:b/>
          <w:bCs/>
          <w:color w:val="auto"/>
        </w:rPr>
        <w:t xml:space="preserve">2.1 </w:t>
      </w:r>
      <w:r w:rsidR="5DB314E6" w:rsidRPr="031BB6BE">
        <w:rPr>
          <w:rFonts w:ascii="Arial" w:eastAsia="Arial" w:hAnsi="Arial" w:cs="Arial"/>
          <w:b/>
          <w:bCs/>
          <w:color w:val="auto"/>
        </w:rPr>
        <w:t>Levantamento</w:t>
      </w:r>
      <w:r w:rsidR="3112F98B" w:rsidRPr="031BB6BE">
        <w:rPr>
          <w:rFonts w:ascii="Arial" w:eastAsia="Arial" w:hAnsi="Arial" w:cs="Arial"/>
          <w:b/>
          <w:bCs/>
          <w:color w:val="auto"/>
        </w:rPr>
        <w:t xml:space="preserve"> e Especificações</w:t>
      </w:r>
      <w:r w:rsidR="5DB314E6" w:rsidRPr="031BB6BE">
        <w:rPr>
          <w:rFonts w:ascii="Arial" w:eastAsia="Arial" w:hAnsi="Arial" w:cs="Arial"/>
          <w:b/>
          <w:bCs/>
          <w:color w:val="auto"/>
        </w:rPr>
        <w:t xml:space="preserve"> de requisitos</w:t>
      </w:r>
      <w:bookmarkEnd w:id="11"/>
    </w:p>
    <w:p w14:paraId="3801D138" w14:textId="58119EE1" w:rsidR="1E8E7D88" w:rsidRDefault="7480A255"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Com a concepção da ideia e a definição de objetivos claramente estabelecidos, a etapa de levantamento de requisitos desempenha um papel essencial. Nessa fase, a ênfase recai sobre a análise detalhada do que já existe em conformidade com a ideia original, conforme apresentado na introdução</w:t>
      </w:r>
      <w:r w:rsidR="2458D2E0" w:rsidRPr="029E288B">
        <w:rPr>
          <w:rFonts w:ascii="Arial" w:eastAsia="Arial" w:hAnsi="Arial" w:cs="Arial"/>
          <w:color w:val="000000" w:themeColor="text1"/>
          <w:sz w:val="24"/>
          <w:szCs w:val="24"/>
        </w:rPr>
        <w:t>.</w:t>
      </w:r>
      <w:r w:rsidR="13F2749E" w:rsidRPr="029E288B">
        <w:rPr>
          <w:rFonts w:ascii="Arial" w:eastAsia="Arial" w:hAnsi="Arial" w:cs="Arial"/>
          <w:color w:val="000000" w:themeColor="text1"/>
          <w:sz w:val="24"/>
          <w:szCs w:val="24"/>
        </w:rPr>
        <w:t xml:space="preserve"> Além de, que para avaliar a necessidade e viabilidade dos requisitos criados, </w:t>
      </w:r>
      <w:r w:rsidR="58FBD806" w:rsidRPr="029E288B">
        <w:rPr>
          <w:rFonts w:ascii="Arial" w:eastAsia="Arial" w:hAnsi="Arial" w:cs="Arial"/>
          <w:color w:val="000000" w:themeColor="text1"/>
          <w:sz w:val="24"/>
          <w:szCs w:val="24"/>
        </w:rPr>
        <w:t>utilizou-se técnicas de prototipagem.</w:t>
      </w:r>
    </w:p>
    <w:p w14:paraId="2F4465B4" w14:textId="0975A59E" w:rsidR="55769CC9" w:rsidRDefault="55769CC9" w:rsidP="029E288B">
      <w:pPr>
        <w:spacing w:before="240" w:after="240" w:line="360" w:lineRule="auto"/>
        <w:ind w:firstLine="709"/>
        <w:jc w:val="both"/>
        <w:rPr>
          <w:rFonts w:ascii="Arial" w:eastAsia="Arial" w:hAnsi="Arial" w:cs="Arial"/>
          <w:color w:val="000000" w:themeColor="text1"/>
          <w:sz w:val="24"/>
          <w:szCs w:val="24"/>
        </w:rPr>
      </w:pPr>
    </w:p>
    <w:p w14:paraId="7762800F" w14:textId="77777777" w:rsidR="008412E1" w:rsidRDefault="008412E1" w:rsidP="029E288B">
      <w:pPr>
        <w:spacing w:before="240" w:after="240" w:line="360" w:lineRule="auto"/>
        <w:ind w:firstLine="709"/>
        <w:jc w:val="both"/>
        <w:rPr>
          <w:rFonts w:ascii="Arial" w:eastAsia="Arial" w:hAnsi="Arial" w:cs="Arial"/>
          <w:color w:val="000000" w:themeColor="text1"/>
          <w:sz w:val="24"/>
          <w:szCs w:val="24"/>
        </w:rPr>
      </w:pPr>
    </w:p>
    <w:p w14:paraId="6946613E" w14:textId="1240A86C" w:rsidR="56969159" w:rsidRDefault="1CB56D5F" w:rsidP="029E288B">
      <w:pPr>
        <w:pStyle w:val="Ttulo3"/>
        <w:keepNext w:val="0"/>
        <w:keepLines w:val="0"/>
        <w:spacing w:before="240" w:after="240" w:line="360" w:lineRule="auto"/>
        <w:rPr>
          <w:rFonts w:ascii="Arial" w:eastAsia="Arial" w:hAnsi="Arial" w:cs="Arial"/>
          <w:b/>
          <w:bCs/>
          <w:color w:val="auto"/>
        </w:rPr>
      </w:pPr>
      <w:bookmarkStart w:id="12" w:name="_Toc163310480"/>
      <w:r w:rsidRPr="031BB6BE">
        <w:rPr>
          <w:rFonts w:ascii="Arial" w:eastAsia="Arial" w:hAnsi="Arial" w:cs="Arial"/>
          <w:b/>
          <w:bCs/>
          <w:color w:val="auto"/>
        </w:rPr>
        <w:lastRenderedPageBreak/>
        <w:t>2.1.</w:t>
      </w:r>
      <w:r w:rsidR="2731DCF0" w:rsidRPr="031BB6BE">
        <w:rPr>
          <w:rFonts w:ascii="Arial" w:eastAsia="Arial" w:hAnsi="Arial" w:cs="Arial"/>
          <w:b/>
          <w:bCs/>
          <w:color w:val="auto"/>
        </w:rPr>
        <w:t>1</w:t>
      </w:r>
      <w:r w:rsidRPr="031BB6BE">
        <w:rPr>
          <w:rFonts w:ascii="Arial" w:eastAsia="Arial" w:hAnsi="Arial" w:cs="Arial"/>
          <w:b/>
          <w:bCs/>
          <w:color w:val="auto"/>
        </w:rPr>
        <w:t xml:space="preserve"> </w:t>
      </w:r>
      <w:r w:rsidR="38C59001" w:rsidRPr="031BB6BE">
        <w:rPr>
          <w:rFonts w:ascii="Arial" w:eastAsia="Arial" w:hAnsi="Arial" w:cs="Arial"/>
          <w:b/>
          <w:bCs/>
          <w:color w:val="auto"/>
        </w:rPr>
        <w:t>Requisitos Funcionais</w:t>
      </w:r>
      <w:bookmarkEnd w:id="12"/>
    </w:p>
    <w:p w14:paraId="19C95807" w14:textId="316C5C07" w:rsidR="1C6DA962" w:rsidRDefault="7D542499"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 xml:space="preserve">[RF 001] - </w:t>
      </w:r>
      <w:r w:rsidR="29E8C64D" w:rsidRPr="029E288B">
        <w:rPr>
          <w:rFonts w:ascii="Arial" w:eastAsia="Arial" w:hAnsi="Arial" w:cs="Arial"/>
          <w:color w:val="000000" w:themeColor="text1"/>
          <w:sz w:val="24"/>
          <w:szCs w:val="24"/>
        </w:rPr>
        <w:t>Acessar Publicações Gerais</w:t>
      </w:r>
    </w:p>
    <w:p w14:paraId="50377D43" w14:textId="5B855B67" w:rsidR="1C6DA962" w:rsidRDefault="7D542499"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 xml:space="preserve">Prioridade:Alta </w:t>
      </w:r>
      <w:r w:rsidR="1C6DA962">
        <w:br/>
      </w:r>
      <w:r w:rsidR="1C6DA962">
        <w:tab/>
      </w:r>
      <w:r w:rsidRPr="029E288B">
        <w:rPr>
          <w:rFonts w:ascii="Arial" w:eastAsia="Arial" w:hAnsi="Arial" w:cs="Arial"/>
          <w:color w:val="000000" w:themeColor="text1"/>
          <w:sz w:val="24"/>
          <w:szCs w:val="24"/>
        </w:rPr>
        <w:t>Descrição: Prover a página que os usuários</w:t>
      </w:r>
      <w:r w:rsidR="181C7EBE" w:rsidRPr="029E288B">
        <w:rPr>
          <w:rFonts w:ascii="Arial" w:eastAsia="Arial" w:hAnsi="Arial" w:cs="Arial"/>
          <w:color w:val="000000" w:themeColor="text1"/>
          <w:sz w:val="24"/>
          <w:szCs w:val="24"/>
        </w:rPr>
        <w:t xml:space="preserve"> irão passar a maior parte d</w:t>
      </w:r>
      <w:r w:rsidR="6685E2B0" w:rsidRPr="029E288B">
        <w:rPr>
          <w:rFonts w:ascii="Arial" w:eastAsia="Arial" w:hAnsi="Arial" w:cs="Arial"/>
          <w:color w:val="000000" w:themeColor="text1"/>
          <w:sz w:val="24"/>
          <w:szCs w:val="24"/>
        </w:rPr>
        <w:t>o</w:t>
      </w:r>
      <w:r w:rsidR="181C7EBE" w:rsidRPr="029E288B">
        <w:rPr>
          <w:rFonts w:ascii="Arial" w:eastAsia="Arial" w:hAnsi="Arial" w:cs="Arial"/>
          <w:color w:val="000000" w:themeColor="text1"/>
          <w:sz w:val="24"/>
          <w:szCs w:val="24"/>
        </w:rPr>
        <w:t xml:space="preserve"> tempo</w:t>
      </w:r>
      <w:r w:rsidRPr="029E288B">
        <w:rPr>
          <w:rFonts w:ascii="Arial" w:eastAsia="Arial" w:hAnsi="Arial" w:cs="Arial"/>
          <w:color w:val="000000" w:themeColor="text1"/>
          <w:sz w:val="24"/>
          <w:szCs w:val="24"/>
        </w:rPr>
        <w:t>. E</w:t>
      </w:r>
      <w:r w:rsidR="46C74765" w:rsidRPr="029E288B">
        <w:rPr>
          <w:rFonts w:ascii="Arial" w:eastAsia="Arial" w:hAnsi="Arial" w:cs="Arial"/>
          <w:color w:val="000000" w:themeColor="text1"/>
          <w:sz w:val="24"/>
          <w:szCs w:val="24"/>
        </w:rPr>
        <w:t xml:space="preserve"> dar ele uma tela que tem a maioria das publicações da rede social</w:t>
      </w:r>
      <w:r w:rsidRPr="029E288B">
        <w:rPr>
          <w:rFonts w:ascii="Arial" w:eastAsia="Arial" w:hAnsi="Arial" w:cs="Arial"/>
          <w:color w:val="000000" w:themeColor="text1"/>
          <w:sz w:val="24"/>
          <w:szCs w:val="24"/>
        </w:rPr>
        <w:t>.</w:t>
      </w:r>
    </w:p>
    <w:p w14:paraId="5F1009E5" w14:textId="420F8064" w:rsidR="3F2FF177" w:rsidRDefault="3F2FF177" w:rsidP="029E288B">
      <w:pPr>
        <w:spacing w:before="240" w:after="240" w:line="360" w:lineRule="auto"/>
        <w:ind w:firstLine="709"/>
        <w:jc w:val="both"/>
        <w:rPr>
          <w:rFonts w:ascii="Arial" w:eastAsia="Arial" w:hAnsi="Arial" w:cs="Arial"/>
          <w:color w:val="000000" w:themeColor="text1"/>
          <w:sz w:val="24"/>
          <w:szCs w:val="24"/>
        </w:rPr>
      </w:pPr>
    </w:p>
    <w:p w14:paraId="62D2479A" w14:textId="391CDFAE" w:rsidR="1C6DA962" w:rsidRDefault="7D542499"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 xml:space="preserve">[RF 002] - </w:t>
      </w:r>
      <w:r w:rsidR="52BA12C2" w:rsidRPr="029E288B">
        <w:rPr>
          <w:rFonts w:ascii="Arial" w:eastAsia="Arial" w:hAnsi="Arial" w:cs="Arial"/>
          <w:color w:val="000000" w:themeColor="text1"/>
          <w:sz w:val="24"/>
          <w:szCs w:val="24"/>
        </w:rPr>
        <w:t>Fazer</w:t>
      </w:r>
      <w:r w:rsidRPr="029E288B">
        <w:rPr>
          <w:rFonts w:ascii="Arial" w:eastAsia="Arial" w:hAnsi="Arial" w:cs="Arial"/>
          <w:color w:val="000000" w:themeColor="text1"/>
          <w:sz w:val="24"/>
          <w:szCs w:val="24"/>
        </w:rPr>
        <w:t xml:space="preserve"> Login</w:t>
      </w:r>
    </w:p>
    <w:p w14:paraId="704AF052" w14:textId="3C747A51" w:rsidR="1C6DA962" w:rsidRDefault="7D542499"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Prioridade:Alta</w:t>
      </w:r>
      <w:r w:rsidR="1C6DA962">
        <w:br/>
      </w:r>
      <w:r w:rsidR="1C6DA962">
        <w:tab/>
      </w:r>
      <w:r w:rsidRPr="029E288B">
        <w:rPr>
          <w:rFonts w:ascii="Arial" w:eastAsia="Arial" w:hAnsi="Arial" w:cs="Arial"/>
          <w:color w:val="000000" w:themeColor="text1"/>
          <w:sz w:val="24"/>
          <w:szCs w:val="24"/>
        </w:rPr>
        <w:t>Descrição: Fornecer uma tela de login que permita aos usuários autenticar-se. Os usuários devem fornecer seu endereço de e-mail e senha para acessar suas contas.</w:t>
      </w:r>
    </w:p>
    <w:p w14:paraId="54B8485C" w14:textId="3E7F88D9" w:rsidR="3F2FF177" w:rsidRDefault="3F2FF177" w:rsidP="029E288B">
      <w:pPr>
        <w:spacing w:before="240" w:after="240" w:line="360" w:lineRule="auto"/>
        <w:ind w:firstLine="709"/>
        <w:jc w:val="both"/>
        <w:rPr>
          <w:rFonts w:ascii="Arial" w:eastAsia="Arial" w:hAnsi="Arial" w:cs="Arial"/>
          <w:color w:val="000000" w:themeColor="text1"/>
          <w:sz w:val="24"/>
          <w:szCs w:val="24"/>
        </w:rPr>
      </w:pPr>
    </w:p>
    <w:p w14:paraId="4BB9C4D6" w14:textId="7EE9A338" w:rsidR="1C6DA962" w:rsidRDefault="7D542499"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 xml:space="preserve">[RF 003] </w:t>
      </w:r>
      <w:r w:rsidR="3DE11815" w:rsidRPr="029E288B">
        <w:rPr>
          <w:rFonts w:ascii="Arial" w:eastAsia="Arial" w:hAnsi="Arial" w:cs="Arial"/>
          <w:color w:val="000000" w:themeColor="text1"/>
          <w:sz w:val="24"/>
          <w:szCs w:val="24"/>
        </w:rPr>
        <w:t>- Cadastrar usuário</w:t>
      </w:r>
    </w:p>
    <w:p w14:paraId="7E259148" w14:textId="77DD424F" w:rsidR="1C6DA962" w:rsidRDefault="7D542499"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 xml:space="preserve">Prioridade:Alta </w:t>
      </w:r>
      <w:r w:rsidR="1C6DA962">
        <w:br/>
      </w:r>
      <w:r w:rsidR="1C6DA962">
        <w:tab/>
      </w:r>
      <w:r w:rsidRPr="029E288B">
        <w:rPr>
          <w:rFonts w:ascii="Arial" w:eastAsia="Arial" w:hAnsi="Arial" w:cs="Arial"/>
          <w:color w:val="000000" w:themeColor="text1"/>
          <w:sz w:val="24"/>
          <w:szCs w:val="24"/>
        </w:rPr>
        <w:t>Descrição: Oferecer uma tela de cadastro que permita aos novos usuários criar uma conta. Os usuários devem fornecer informações pessoais, como nome, endereço de e-mail</w:t>
      </w:r>
      <w:r w:rsidR="5B5400B7" w:rsidRPr="029E288B">
        <w:rPr>
          <w:rFonts w:ascii="Arial" w:eastAsia="Arial" w:hAnsi="Arial" w:cs="Arial"/>
          <w:color w:val="000000" w:themeColor="text1"/>
          <w:sz w:val="24"/>
          <w:szCs w:val="24"/>
        </w:rPr>
        <w:t>, curso,</w:t>
      </w:r>
      <w:r w:rsidRPr="029E288B">
        <w:rPr>
          <w:rFonts w:ascii="Arial" w:eastAsia="Arial" w:hAnsi="Arial" w:cs="Arial"/>
          <w:color w:val="000000" w:themeColor="text1"/>
          <w:sz w:val="24"/>
          <w:szCs w:val="24"/>
        </w:rPr>
        <w:t xml:space="preserve"> senha</w:t>
      </w:r>
      <w:r w:rsidR="15D6B641" w:rsidRPr="029E288B">
        <w:rPr>
          <w:rFonts w:ascii="Arial" w:eastAsia="Arial" w:hAnsi="Arial" w:cs="Arial"/>
          <w:color w:val="000000" w:themeColor="text1"/>
          <w:sz w:val="24"/>
          <w:szCs w:val="24"/>
        </w:rPr>
        <w:t xml:space="preserve"> e R</w:t>
      </w:r>
      <w:r w:rsidR="4BAD6C9A" w:rsidRPr="029E288B">
        <w:rPr>
          <w:rFonts w:ascii="Arial" w:eastAsia="Arial" w:hAnsi="Arial" w:cs="Arial"/>
          <w:color w:val="000000" w:themeColor="text1"/>
          <w:sz w:val="24"/>
          <w:szCs w:val="24"/>
        </w:rPr>
        <w:t>M</w:t>
      </w:r>
      <w:r w:rsidRPr="029E288B">
        <w:rPr>
          <w:rFonts w:ascii="Arial" w:eastAsia="Arial" w:hAnsi="Arial" w:cs="Arial"/>
          <w:color w:val="000000" w:themeColor="text1"/>
          <w:sz w:val="24"/>
          <w:szCs w:val="24"/>
        </w:rPr>
        <w:t>, para criar suas contas.</w:t>
      </w:r>
    </w:p>
    <w:p w14:paraId="4DBA8F91" w14:textId="19AF4F8D" w:rsidR="3F2FF177" w:rsidRDefault="3F2FF177" w:rsidP="029E288B">
      <w:pPr>
        <w:spacing w:before="240" w:after="240" w:line="360" w:lineRule="auto"/>
        <w:ind w:firstLine="709"/>
        <w:jc w:val="both"/>
        <w:rPr>
          <w:rFonts w:ascii="Arial" w:eastAsia="Arial" w:hAnsi="Arial" w:cs="Arial"/>
          <w:color w:val="000000" w:themeColor="text1"/>
          <w:sz w:val="24"/>
          <w:szCs w:val="24"/>
        </w:rPr>
      </w:pPr>
    </w:p>
    <w:p w14:paraId="3C44D43F" w14:textId="2CE3C1E4" w:rsidR="1C6DA962" w:rsidRDefault="306FC33F"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[RF 004] -</w:t>
      </w:r>
      <w:r w:rsidR="5DCE32E4" w:rsidRPr="029E288B">
        <w:rPr>
          <w:rFonts w:ascii="Arial" w:eastAsia="Arial" w:hAnsi="Arial" w:cs="Arial"/>
          <w:color w:val="000000" w:themeColor="text1"/>
          <w:sz w:val="24"/>
          <w:szCs w:val="24"/>
        </w:rPr>
        <w:t xml:space="preserve"> </w:t>
      </w:r>
      <w:r w:rsidR="78BE25BE" w:rsidRPr="029E288B">
        <w:rPr>
          <w:rFonts w:ascii="Arial" w:eastAsia="Arial" w:hAnsi="Arial" w:cs="Arial"/>
          <w:color w:val="000000" w:themeColor="text1"/>
          <w:sz w:val="24"/>
          <w:szCs w:val="24"/>
        </w:rPr>
        <w:t>Prover</w:t>
      </w:r>
      <w:r w:rsidRPr="029E288B">
        <w:rPr>
          <w:rFonts w:ascii="Arial" w:eastAsia="Arial" w:hAnsi="Arial" w:cs="Arial"/>
          <w:color w:val="000000" w:themeColor="text1"/>
          <w:sz w:val="24"/>
          <w:szCs w:val="24"/>
        </w:rPr>
        <w:t xml:space="preserve"> Publicaç</w:t>
      </w:r>
      <w:r w:rsidR="13619F82" w:rsidRPr="029E288B">
        <w:rPr>
          <w:rFonts w:ascii="Arial" w:eastAsia="Arial" w:hAnsi="Arial" w:cs="Arial"/>
          <w:color w:val="000000" w:themeColor="text1"/>
          <w:sz w:val="24"/>
          <w:szCs w:val="24"/>
        </w:rPr>
        <w:t>õ</w:t>
      </w:r>
      <w:r w:rsidR="0AC72BA2" w:rsidRPr="029E288B">
        <w:rPr>
          <w:rFonts w:ascii="Arial" w:eastAsia="Arial" w:hAnsi="Arial" w:cs="Arial"/>
          <w:color w:val="000000" w:themeColor="text1"/>
          <w:sz w:val="24"/>
          <w:szCs w:val="24"/>
        </w:rPr>
        <w:t>es</w:t>
      </w:r>
    </w:p>
    <w:p w14:paraId="5DE05064" w14:textId="6903BFB6" w:rsidR="1C6DA962" w:rsidRDefault="37DD36D0" w:rsidP="029E288B">
      <w:pPr>
        <w:spacing w:before="240" w:after="240" w:line="360" w:lineRule="auto"/>
        <w:ind w:firstLine="709"/>
        <w:jc w:val="both"/>
        <w:rPr>
          <w:rFonts w:ascii="Arial" w:eastAsia="Arial" w:hAnsi="Arial" w:cs="Arial"/>
          <w:color w:val="000000" w:themeColor="text1"/>
          <w:sz w:val="24"/>
          <w:szCs w:val="24"/>
        </w:rPr>
      </w:pPr>
      <w:r w:rsidRPr="031BB6BE">
        <w:rPr>
          <w:rFonts w:ascii="Arial" w:eastAsia="Arial" w:hAnsi="Arial" w:cs="Arial"/>
          <w:color w:val="000000" w:themeColor="text1"/>
          <w:sz w:val="24"/>
          <w:szCs w:val="24"/>
        </w:rPr>
        <w:t>Prioridade:Alta</w:t>
      </w:r>
      <w:r w:rsidR="7D542499">
        <w:br/>
      </w:r>
      <w:r w:rsidR="7D542499">
        <w:tab/>
      </w:r>
      <w:r w:rsidRPr="031BB6BE">
        <w:rPr>
          <w:rFonts w:ascii="Arial" w:eastAsia="Arial" w:hAnsi="Arial" w:cs="Arial"/>
          <w:color w:val="000000" w:themeColor="text1"/>
          <w:sz w:val="24"/>
          <w:szCs w:val="24"/>
        </w:rPr>
        <w:t>Descrição: Permitir aos usuários</w:t>
      </w:r>
      <w:r w:rsidR="5DA403CB" w:rsidRPr="031BB6BE">
        <w:rPr>
          <w:rFonts w:ascii="Arial" w:eastAsia="Arial" w:hAnsi="Arial" w:cs="Arial"/>
          <w:color w:val="000000" w:themeColor="text1"/>
          <w:sz w:val="24"/>
          <w:szCs w:val="24"/>
        </w:rPr>
        <w:t xml:space="preserve"> </w:t>
      </w:r>
      <w:r w:rsidR="396F18E9" w:rsidRPr="031BB6BE">
        <w:rPr>
          <w:rFonts w:ascii="Arial" w:eastAsia="Arial" w:hAnsi="Arial" w:cs="Arial"/>
          <w:color w:val="000000" w:themeColor="text1"/>
          <w:sz w:val="24"/>
          <w:szCs w:val="24"/>
        </w:rPr>
        <w:t>fazerem</w:t>
      </w:r>
      <w:r w:rsidRPr="031BB6BE">
        <w:rPr>
          <w:rFonts w:ascii="Arial" w:eastAsia="Arial" w:hAnsi="Arial" w:cs="Arial"/>
          <w:color w:val="000000" w:themeColor="text1"/>
          <w:sz w:val="24"/>
          <w:szCs w:val="24"/>
        </w:rPr>
        <w:t xml:space="preserve"> publicação, onde</w:t>
      </w:r>
      <w:r w:rsidR="3DC0ABC9" w:rsidRPr="031BB6BE">
        <w:rPr>
          <w:rFonts w:ascii="Arial" w:eastAsia="Arial" w:hAnsi="Arial" w:cs="Arial"/>
          <w:color w:val="000000" w:themeColor="text1"/>
          <w:sz w:val="24"/>
          <w:szCs w:val="24"/>
        </w:rPr>
        <w:t xml:space="preserve"> </w:t>
      </w:r>
      <w:r w:rsidR="2A6583DC" w:rsidRPr="031BB6BE">
        <w:rPr>
          <w:rFonts w:ascii="Arial" w:eastAsia="Arial" w:hAnsi="Arial" w:cs="Arial"/>
          <w:color w:val="000000" w:themeColor="text1"/>
          <w:sz w:val="24"/>
          <w:szCs w:val="24"/>
        </w:rPr>
        <w:t>ele</w:t>
      </w:r>
      <w:r w:rsidR="3DC0ABC9" w:rsidRPr="031BB6BE">
        <w:rPr>
          <w:rFonts w:ascii="Arial" w:eastAsia="Arial" w:hAnsi="Arial" w:cs="Arial"/>
          <w:color w:val="000000" w:themeColor="text1"/>
          <w:sz w:val="24"/>
          <w:szCs w:val="24"/>
        </w:rPr>
        <w:t xml:space="preserve"> poderá usar texto</w:t>
      </w:r>
      <w:r w:rsidR="5AC3F810" w:rsidRPr="031BB6BE">
        <w:rPr>
          <w:rFonts w:ascii="Arial" w:eastAsia="Arial" w:hAnsi="Arial" w:cs="Arial"/>
          <w:color w:val="000000" w:themeColor="text1"/>
          <w:sz w:val="24"/>
          <w:szCs w:val="24"/>
        </w:rPr>
        <w:t xml:space="preserve"> ou</w:t>
      </w:r>
      <w:r w:rsidR="6544922E" w:rsidRPr="031BB6BE">
        <w:rPr>
          <w:rFonts w:ascii="Arial" w:eastAsia="Arial" w:hAnsi="Arial" w:cs="Arial"/>
          <w:color w:val="000000" w:themeColor="text1"/>
          <w:sz w:val="24"/>
          <w:szCs w:val="24"/>
        </w:rPr>
        <w:t xml:space="preserve"> i</w:t>
      </w:r>
      <w:r w:rsidR="76A18DFB" w:rsidRPr="031BB6BE">
        <w:rPr>
          <w:rFonts w:ascii="Arial" w:eastAsia="Arial" w:hAnsi="Arial" w:cs="Arial"/>
          <w:color w:val="000000" w:themeColor="text1"/>
          <w:sz w:val="24"/>
          <w:szCs w:val="24"/>
        </w:rPr>
        <w:t>magem</w:t>
      </w:r>
      <w:r w:rsidR="293DDC0B" w:rsidRPr="031BB6BE">
        <w:rPr>
          <w:rFonts w:ascii="Arial" w:eastAsia="Arial" w:hAnsi="Arial" w:cs="Arial"/>
          <w:color w:val="000000" w:themeColor="text1"/>
          <w:sz w:val="24"/>
          <w:szCs w:val="24"/>
        </w:rPr>
        <w:t>. Que será enviada para página de publicações gerais,</w:t>
      </w:r>
      <w:r w:rsidR="3EFAB70C" w:rsidRPr="031BB6BE">
        <w:rPr>
          <w:rFonts w:ascii="Arial" w:eastAsia="Arial" w:hAnsi="Arial" w:cs="Arial"/>
          <w:color w:val="000000" w:themeColor="text1"/>
          <w:sz w:val="24"/>
          <w:szCs w:val="24"/>
        </w:rPr>
        <w:t xml:space="preserve"> além de poder escolher fazer publicações anônimas ou publicar </w:t>
      </w:r>
      <w:r w:rsidR="42865878" w:rsidRPr="031BB6BE">
        <w:rPr>
          <w:rFonts w:ascii="Arial" w:eastAsia="Arial" w:hAnsi="Arial" w:cs="Arial"/>
          <w:color w:val="000000" w:themeColor="text1"/>
          <w:sz w:val="24"/>
          <w:szCs w:val="24"/>
        </w:rPr>
        <w:t>na aba curso.</w:t>
      </w:r>
    </w:p>
    <w:p w14:paraId="16593318" w14:textId="667E1250" w:rsidR="3F2FF177" w:rsidRDefault="3F2FF177" w:rsidP="029E288B">
      <w:pPr>
        <w:spacing w:before="240" w:after="240" w:line="360" w:lineRule="auto"/>
        <w:ind w:firstLine="709"/>
        <w:jc w:val="both"/>
        <w:rPr>
          <w:rFonts w:ascii="Arial" w:eastAsia="Arial" w:hAnsi="Arial" w:cs="Arial"/>
          <w:color w:val="000000" w:themeColor="text1"/>
          <w:sz w:val="24"/>
          <w:szCs w:val="24"/>
        </w:rPr>
      </w:pPr>
    </w:p>
    <w:p w14:paraId="380C6C2D" w14:textId="6676FA9A" w:rsidR="167FB7C0" w:rsidRDefault="1E13BF31"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lastRenderedPageBreak/>
        <w:t>[RF 005] -</w:t>
      </w:r>
      <w:r w:rsidR="3C26131B" w:rsidRPr="029E288B">
        <w:rPr>
          <w:rFonts w:ascii="Arial" w:eastAsia="Arial" w:hAnsi="Arial" w:cs="Arial"/>
          <w:color w:val="000000" w:themeColor="text1"/>
          <w:sz w:val="24"/>
          <w:szCs w:val="24"/>
        </w:rPr>
        <w:t xml:space="preserve"> </w:t>
      </w:r>
      <w:r w:rsidR="1053ABB4" w:rsidRPr="029E288B">
        <w:rPr>
          <w:rFonts w:ascii="Arial" w:eastAsia="Arial" w:hAnsi="Arial" w:cs="Arial"/>
          <w:color w:val="000000" w:themeColor="text1"/>
          <w:sz w:val="24"/>
          <w:szCs w:val="24"/>
        </w:rPr>
        <w:t xml:space="preserve">Apagar publicação </w:t>
      </w:r>
    </w:p>
    <w:p w14:paraId="14C01A2E" w14:textId="28E6EED5" w:rsidR="167FB7C0" w:rsidRDefault="1E13BF31"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Prioridade:Alta</w:t>
      </w:r>
      <w:r w:rsidR="167FB7C0">
        <w:br/>
      </w:r>
      <w:r w:rsidR="167FB7C0">
        <w:tab/>
      </w:r>
      <w:r w:rsidRPr="029E288B">
        <w:rPr>
          <w:rFonts w:ascii="Arial" w:eastAsia="Arial" w:hAnsi="Arial" w:cs="Arial"/>
          <w:color w:val="000000" w:themeColor="text1"/>
          <w:sz w:val="24"/>
          <w:szCs w:val="24"/>
        </w:rPr>
        <w:t>Descrição:</w:t>
      </w:r>
      <w:r w:rsidR="56E01673" w:rsidRPr="029E288B">
        <w:rPr>
          <w:rFonts w:ascii="Arial" w:eastAsia="Arial" w:hAnsi="Arial" w:cs="Arial"/>
          <w:color w:val="000000" w:themeColor="text1"/>
          <w:sz w:val="24"/>
          <w:szCs w:val="24"/>
        </w:rPr>
        <w:t xml:space="preserve"> Permitir os usuários devem ter a capacidade de apagar suas próprias publicações. Ao acessar a opção de apagar uma publicação, o sistema deve confirmar a intenção do usuário antes de prosseguir com a exclusão.</w:t>
      </w:r>
    </w:p>
    <w:p w14:paraId="7F5ED2BD" w14:textId="0C973F86" w:rsidR="3F2FF177" w:rsidRDefault="3F2FF177" w:rsidP="029E288B">
      <w:pPr>
        <w:spacing w:before="240" w:after="240" w:line="360" w:lineRule="auto"/>
        <w:ind w:firstLine="709"/>
        <w:jc w:val="both"/>
        <w:rPr>
          <w:rFonts w:ascii="Arial" w:eastAsia="Arial" w:hAnsi="Arial" w:cs="Arial"/>
          <w:color w:val="000000" w:themeColor="text1"/>
          <w:sz w:val="24"/>
          <w:szCs w:val="24"/>
        </w:rPr>
      </w:pPr>
    </w:p>
    <w:p w14:paraId="35E117B4" w14:textId="1E099B3E" w:rsidR="3F53B31E" w:rsidRDefault="2AA0BD72"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 xml:space="preserve">[RF 006] - Acessar minhas Publicações </w:t>
      </w:r>
    </w:p>
    <w:p w14:paraId="00F3A835" w14:textId="4055F3BD" w:rsidR="3F53B31E" w:rsidRDefault="2AA0BD72"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 xml:space="preserve">Prioridade:Média </w:t>
      </w:r>
      <w:r w:rsidR="3F53B31E">
        <w:br/>
      </w:r>
      <w:r w:rsidR="3F53B31E">
        <w:tab/>
      </w:r>
      <w:r w:rsidRPr="029E288B">
        <w:rPr>
          <w:rFonts w:ascii="Arial" w:eastAsia="Arial" w:hAnsi="Arial" w:cs="Arial"/>
          <w:color w:val="000000" w:themeColor="text1"/>
          <w:sz w:val="24"/>
          <w:szCs w:val="24"/>
        </w:rPr>
        <w:t>Descrição: Dar aos usuários a capacidade de visualizar publicações que o</w:t>
      </w:r>
      <w:r w:rsidR="002D521D" w:rsidRPr="029E288B">
        <w:rPr>
          <w:rFonts w:ascii="Arial" w:eastAsia="Arial" w:hAnsi="Arial" w:cs="Arial"/>
          <w:color w:val="000000" w:themeColor="text1"/>
          <w:sz w:val="24"/>
          <w:szCs w:val="24"/>
        </w:rPr>
        <w:t xml:space="preserve">s </w:t>
      </w:r>
      <w:r w:rsidR="13C72AC4" w:rsidRPr="029E288B">
        <w:rPr>
          <w:rFonts w:ascii="Arial" w:eastAsia="Arial" w:hAnsi="Arial" w:cs="Arial"/>
          <w:color w:val="000000" w:themeColor="text1"/>
          <w:sz w:val="24"/>
          <w:szCs w:val="24"/>
        </w:rPr>
        <w:t>próprios</w:t>
      </w:r>
      <w:r w:rsidR="3D91C9A3" w:rsidRPr="029E288B">
        <w:rPr>
          <w:rFonts w:ascii="Arial" w:eastAsia="Arial" w:hAnsi="Arial" w:cs="Arial"/>
          <w:color w:val="000000" w:themeColor="text1"/>
          <w:sz w:val="24"/>
          <w:szCs w:val="24"/>
        </w:rPr>
        <w:t xml:space="preserve"> </w:t>
      </w:r>
      <w:r w:rsidR="66D37B90" w:rsidRPr="029E288B">
        <w:rPr>
          <w:rFonts w:ascii="Arial" w:eastAsia="Arial" w:hAnsi="Arial" w:cs="Arial"/>
          <w:color w:val="000000" w:themeColor="text1"/>
          <w:sz w:val="24"/>
          <w:szCs w:val="24"/>
        </w:rPr>
        <w:t>usuários</w:t>
      </w:r>
      <w:r w:rsidRPr="029E288B">
        <w:rPr>
          <w:rFonts w:ascii="Arial" w:eastAsia="Arial" w:hAnsi="Arial" w:cs="Arial"/>
          <w:color w:val="000000" w:themeColor="text1"/>
          <w:sz w:val="24"/>
          <w:szCs w:val="24"/>
        </w:rPr>
        <w:t xml:space="preserve"> </w:t>
      </w:r>
      <w:r w:rsidR="618634DB" w:rsidRPr="029E288B">
        <w:rPr>
          <w:rFonts w:ascii="Arial" w:eastAsia="Arial" w:hAnsi="Arial" w:cs="Arial"/>
          <w:color w:val="000000" w:themeColor="text1"/>
          <w:sz w:val="24"/>
          <w:szCs w:val="24"/>
        </w:rPr>
        <w:t>fizeram</w:t>
      </w:r>
      <w:r w:rsidR="336C49AE" w:rsidRPr="029E288B">
        <w:rPr>
          <w:rFonts w:ascii="Arial" w:eastAsia="Arial" w:hAnsi="Arial" w:cs="Arial"/>
          <w:color w:val="000000" w:themeColor="text1"/>
          <w:sz w:val="24"/>
          <w:szCs w:val="24"/>
        </w:rPr>
        <w:t>, entrando em seu perfil.</w:t>
      </w:r>
      <w:r w:rsidRPr="029E288B">
        <w:rPr>
          <w:rFonts w:ascii="Arial" w:eastAsia="Arial" w:hAnsi="Arial" w:cs="Arial"/>
          <w:color w:val="000000" w:themeColor="text1"/>
          <w:sz w:val="24"/>
          <w:szCs w:val="24"/>
        </w:rPr>
        <w:t xml:space="preserve"> </w:t>
      </w:r>
    </w:p>
    <w:p w14:paraId="1381E1CC" w14:textId="4A27FB2C" w:rsidR="3F2FF177" w:rsidRDefault="3F2FF177" w:rsidP="029E288B">
      <w:pPr>
        <w:spacing w:before="240" w:after="240" w:line="360" w:lineRule="auto"/>
        <w:ind w:firstLine="709"/>
        <w:jc w:val="both"/>
        <w:rPr>
          <w:rFonts w:ascii="Arial" w:eastAsia="Arial" w:hAnsi="Arial" w:cs="Arial"/>
          <w:color w:val="000000" w:themeColor="text1"/>
          <w:sz w:val="24"/>
          <w:szCs w:val="24"/>
        </w:rPr>
      </w:pPr>
    </w:p>
    <w:p w14:paraId="3857055D" w14:textId="4B298C3E" w:rsidR="1C6DA962" w:rsidRDefault="306FC33F"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[RF 00</w:t>
      </w:r>
      <w:r w:rsidR="77566B63" w:rsidRPr="029E288B">
        <w:rPr>
          <w:rFonts w:ascii="Arial" w:eastAsia="Arial" w:hAnsi="Arial" w:cs="Arial"/>
          <w:color w:val="000000" w:themeColor="text1"/>
          <w:sz w:val="24"/>
          <w:szCs w:val="24"/>
        </w:rPr>
        <w:t>7</w:t>
      </w:r>
      <w:r w:rsidRPr="029E288B">
        <w:rPr>
          <w:rFonts w:ascii="Arial" w:eastAsia="Arial" w:hAnsi="Arial" w:cs="Arial"/>
          <w:color w:val="000000" w:themeColor="text1"/>
          <w:sz w:val="24"/>
          <w:szCs w:val="24"/>
        </w:rPr>
        <w:t>] -</w:t>
      </w:r>
      <w:r w:rsidR="0AE429C2" w:rsidRPr="029E288B">
        <w:rPr>
          <w:rFonts w:ascii="Arial" w:eastAsia="Arial" w:hAnsi="Arial" w:cs="Arial"/>
          <w:color w:val="000000" w:themeColor="text1"/>
          <w:sz w:val="24"/>
          <w:szCs w:val="24"/>
        </w:rPr>
        <w:t xml:space="preserve"> </w:t>
      </w:r>
      <w:r w:rsidR="59626E2D" w:rsidRPr="029E288B">
        <w:rPr>
          <w:rFonts w:ascii="Arial" w:eastAsia="Arial" w:hAnsi="Arial" w:cs="Arial"/>
          <w:color w:val="000000" w:themeColor="text1"/>
          <w:sz w:val="24"/>
          <w:szCs w:val="24"/>
        </w:rPr>
        <w:t>Acessar</w:t>
      </w:r>
      <w:r w:rsidRPr="029E288B">
        <w:rPr>
          <w:rFonts w:ascii="Arial" w:eastAsia="Arial" w:hAnsi="Arial" w:cs="Arial"/>
          <w:color w:val="000000" w:themeColor="text1"/>
          <w:sz w:val="24"/>
          <w:szCs w:val="24"/>
        </w:rPr>
        <w:t xml:space="preserve"> Publicações </w:t>
      </w:r>
      <w:r w:rsidR="6C8B0079" w:rsidRPr="029E288B">
        <w:rPr>
          <w:rFonts w:ascii="Arial" w:eastAsia="Arial" w:hAnsi="Arial" w:cs="Arial"/>
          <w:color w:val="000000" w:themeColor="text1"/>
          <w:sz w:val="24"/>
          <w:szCs w:val="24"/>
        </w:rPr>
        <w:t>favoritas</w:t>
      </w:r>
    </w:p>
    <w:p w14:paraId="77C51186" w14:textId="183B91D2" w:rsidR="1C6DA962" w:rsidRDefault="306FC33F"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Prioridade:</w:t>
      </w:r>
      <w:r w:rsidR="0C9999E7" w:rsidRPr="029E288B">
        <w:rPr>
          <w:rFonts w:ascii="Arial" w:eastAsia="Arial" w:hAnsi="Arial" w:cs="Arial"/>
          <w:color w:val="000000" w:themeColor="text1"/>
          <w:sz w:val="24"/>
          <w:szCs w:val="24"/>
        </w:rPr>
        <w:t>Média</w:t>
      </w:r>
      <w:r w:rsidRPr="029E288B">
        <w:rPr>
          <w:rFonts w:ascii="Arial" w:eastAsia="Arial" w:hAnsi="Arial" w:cs="Arial"/>
          <w:color w:val="000000" w:themeColor="text1"/>
          <w:sz w:val="24"/>
          <w:szCs w:val="24"/>
        </w:rPr>
        <w:t xml:space="preserve"> </w:t>
      </w:r>
      <w:r w:rsidR="1C6DA962">
        <w:br/>
      </w:r>
      <w:r w:rsidR="1C6DA962">
        <w:tab/>
      </w:r>
      <w:r w:rsidRPr="029E288B">
        <w:rPr>
          <w:rFonts w:ascii="Arial" w:eastAsia="Arial" w:hAnsi="Arial" w:cs="Arial"/>
          <w:color w:val="000000" w:themeColor="text1"/>
          <w:sz w:val="24"/>
          <w:szCs w:val="24"/>
        </w:rPr>
        <w:t xml:space="preserve">Descrição: Dar aos usuários a capacidade de visualizar telas de publicações </w:t>
      </w:r>
      <w:r w:rsidR="6C2CBDCC" w:rsidRPr="029E288B">
        <w:rPr>
          <w:rFonts w:ascii="Arial" w:eastAsia="Arial" w:hAnsi="Arial" w:cs="Arial"/>
          <w:color w:val="000000" w:themeColor="text1"/>
          <w:sz w:val="24"/>
          <w:szCs w:val="24"/>
        </w:rPr>
        <w:t>favorita</w:t>
      </w:r>
      <w:r w:rsidR="51264D59" w:rsidRPr="029E288B">
        <w:rPr>
          <w:rFonts w:ascii="Arial" w:eastAsia="Arial" w:hAnsi="Arial" w:cs="Arial"/>
          <w:color w:val="000000" w:themeColor="text1"/>
          <w:sz w:val="24"/>
          <w:szCs w:val="24"/>
        </w:rPr>
        <w:t>s</w:t>
      </w:r>
      <w:r w:rsidR="0D3B2313" w:rsidRPr="029E288B">
        <w:rPr>
          <w:rFonts w:ascii="Arial" w:eastAsia="Arial" w:hAnsi="Arial" w:cs="Arial"/>
          <w:color w:val="000000" w:themeColor="text1"/>
          <w:sz w:val="24"/>
          <w:szCs w:val="24"/>
        </w:rPr>
        <w:t>,</w:t>
      </w:r>
      <w:r w:rsidR="0F7B52F4" w:rsidRPr="029E288B">
        <w:rPr>
          <w:rFonts w:ascii="Arial" w:eastAsia="Arial" w:hAnsi="Arial" w:cs="Arial"/>
          <w:color w:val="000000" w:themeColor="text1"/>
          <w:sz w:val="24"/>
          <w:szCs w:val="24"/>
        </w:rPr>
        <w:t xml:space="preserve"> que</w:t>
      </w:r>
      <w:r w:rsidR="5CB7D74E" w:rsidRPr="029E288B">
        <w:rPr>
          <w:rFonts w:ascii="Arial" w:eastAsia="Arial" w:hAnsi="Arial" w:cs="Arial"/>
          <w:color w:val="000000" w:themeColor="text1"/>
          <w:sz w:val="24"/>
          <w:szCs w:val="24"/>
        </w:rPr>
        <w:t xml:space="preserve"> ficará</w:t>
      </w:r>
      <w:r w:rsidR="51C834B5" w:rsidRPr="029E288B">
        <w:rPr>
          <w:rFonts w:ascii="Arial" w:eastAsia="Arial" w:hAnsi="Arial" w:cs="Arial"/>
          <w:color w:val="000000" w:themeColor="text1"/>
          <w:sz w:val="24"/>
          <w:szCs w:val="24"/>
        </w:rPr>
        <w:t xml:space="preserve"> salvo</w:t>
      </w:r>
      <w:r w:rsidR="6E5C56AC" w:rsidRPr="029E288B">
        <w:rPr>
          <w:rFonts w:ascii="Arial" w:eastAsia="Arial" w:hAnsi="Arial" w:cs="Arial"/>
          <w:color w:val="000000" w:themeColor="text1"/>
          <w:sz w:val="24"/>
          <w:szCs w:val="24"/>
        </w:rPr>
        <w:t xml:space="preserve"> na tela de perfil onde ele poderá ver quando quiser as postagens favoritadas. </w:t>
      </w:r>
    </w:p>
    <w:p w14:paraId="160AC52F" w14:textId="04D85DFE" w:rsidR="3F2FF177" w:rsidRDefault="3F2FF177" w:rsidP="029E288B">
      <w:pPr>
        <w:spacing w:before="240" w:after="240" w:line="360" w:lineRule="auto"/>
        <w:ind w:firstLine="709"/>
        <w:jc w:val="both"/>
        <w:rPr>
          <w:rFonts w:ascii="Arial" w:eastAsia="Arial" w:hAnsi="Arial" w:cs="Arial"/>
          <w:color w:val="000000" w:themeColor="text1"/>
          <w:sz w:val="24"/>
          <w:szCs w:val="24"/>
        </w:rPr>
      </w:pPr>
    </w:p>
    <w:p w14:paraId="05F6262A" w14:textId="03149C7B" w:rsidR="1C6DA962" w:rsidRDefault="306FC33F" w:rsidP="00156BF2">
      <w:pPr>
        <w:tabs>
          <w:tab w:val="left" w:pos="7380"/>
        </w:tabs>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[RF 00</w:t>
      </w:r>
      <w:r w:rsidR="54E2F580" w:rsidRPr="029E288B">
        <w:rPr>
          <w:rFonts w:ascii="Arial" w:eastAsia="Arial" w:hAnsi="Arial" w:cs="Arial"/>
          <w:color w:val="000000" w:themeColor="text1"/>
          <w:sz w:val="24"/>
          <w:szCs w:val="24"/>
        </w:rPr>
        <w:t>8</w:t>
      </w:r>
      <w:r w:rsidRPr="029E288B">
        <w:rPr>
          <w:rFonts w:ascii="Arial" w:eastAsia="Arial" w:hAnsi="Arial" w:cs="Arial"/>
          <w:color w:val="000000" w:themeColor="text1"/>
          <w:sz w:val="24"/>
          <w:szCs w:val="24"/>
        </w:rPr>
        <w:t>] -</w:t>
      </w:r>
      <w:r w:rsidR="473D4A82" w:rsidRPr="029E288B">
        <w:rPr>
          <w:rFonts w:ascii="Arial" w:eastAsia="Arial" w:hAnsi="Arial" w:cs="Arial"/>
          <w:color w:val="000000" w:themeColor="text1"/>
          <w:sz w:val="24"/>
          <w:szCs w:val="24"/>
        </w:rPr>
        <w:t>Favorit</w:t>
      </w:r>
      <w:r w:rsidRPr="029E288B">
        <w:rPr>
          <w:rFonts w:ascii="Arial" w:eastAsia="Arial" w:hAnsi="Arial" w:cs="Arial"/>
          <w:color w:val="000000" w:themeColor="text1"/>
          <w:sz w:val="24"/>
          <w:szCs w:val="24"/>
        </w:rPr>
        <w:t xml:space="preserve">ar </w:t>
      </w:r>
      <w:r w:rsidR="1C938FF3" w:rsidRPr="029E288B">
        <w:rPr>
          <w:rFonts w:ascii="Arial" w:eastAsia="Arial" w:hAnsi="Arial" w:cs="Arial"/>
          <w:color w:val="000000" w:themeColor="text1"/>
          <w:sz w:val="24"/>
          <w:szCs w:val="24"/>
        </w:rPr>
        <w:t>Publicação</w:t>
      </w:r>
      <w:r w:rsidR="00156BF2">
        <w:rPr>
          <w:rFonts w:ascii="Arial" w:eastAsia="Arial" w:hAnsi="Arial" w:cs="Arial"/>
          <w:color w:val="000000" w:themeColor="text1"/>
          <w:sz w:val="24"/>
          <w:szCs w:val="24"/>
        </w:rPr>
        <w:tab/>
      </w:r>
    </w:p>
    <w:p w14:paraId="00A30EA1" w14:textId="77777777" w:rsidR="00156BF2" w:rsidRDefault="00156BF2" w:rsidP="00156BF2">
      <w:pPr>
        <w:tabs>
          <w:tab w:val="left" w:pos="7380"/>
        </w:tabs>
        <w:spacing w:before="240" w:after="0" w:line="360" w:lineRule="auto"/>
        <w:ind w:firstLine="709"/>
        <w:jc w:val="both"/>
        <w:rPr>
          <w:rFonts w:ascii="Arial" w:eastAsia="Arial" w:hAnsi="Arial" w:cs="Arial"/>
          <w:color w:val="000000" w:themeColor="text1"/>
          <w:sz w:val="24"/>
          <w:szCs w:val="24"/>
        </w:rPr>
      </w:pPr>
      <w:r>
        <w:rPr>
          <w:rFonts w:ascii="Arial" w:eastAsia="Arial" w:hAnsi="Arial" w:cs="Arial"/>
          <w:color w:val="000000" w:themeColor="text1"/>
          <w:sz w:val="24"/>
          <w:szCs w:val="24"/>
        </w:rPr>
        <w:t>Prioridade: Média</w:t>
      </w:r>
    </w:p>
    <w:p w14:paraId="603BDDB6" w14:textId="022C82D0" w:rsidR="1C6DA962" w:rsidRDefault="7D542499" w:rsidP="00156BF2">
      <w:pPr>
        <w:tabs>
          <w:tab w:val="left" w:pos="7380"/>
        </w:tabs>
        <w:spacing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 xml:space="preserve">Descrição: Dar aos usuários a opção de salvar publicações que acharem interessantes para visualização posterior. Isso pode incluir um botão </w:t>
      </w:r>
      <w:r w:rsidR="4A580CFC" w:rsidRPr="029E288B">
        <w:rPr>
          <w:rFonts w:ascii="Arial" w:eastAsia="Arial" w:hAnsi="Arial" w:cs="Arial"/>
          <w:color w:val="000000" w:themeColor="text1"/>
          <w:sz w:val="24"/>
          <w:szCs w:val="24"/>
        </w:rPr>
        <w:t>de "</w:t>
      </w:r>
      <w:r w:rsidRPr="029E288B">
        <w:rPr>
          <w:rFonts w:ascii="Arial" w:eastAsia="Arial" w:hAnsi="Arial" w:cs="Arial"/>
          <w:color w:val="000000" w:themeColor="text1"/>
          <w:sz w:val="24"/>
          <w:szCs w:val="24"/>
        </w:rPr>
        <w:t>favoritar" nas publicações.</w:t>
      </w:r>
    </w:p>
    <w:p w14:paraId="20DE84E2" w14:textId="75288A99" w:rsidR="3F2FF177" w:rsidRDefault="3F2FF177" w:rsidP="029E288B">
      <w:pPr>
        <w:spacing w:before="240" w:after="240" w:line="360" w:lineRule="auto"/>
        <w:ind w:firstLine="709"/>
        <w:jc w:val="both"/>
        <w:rPr>
          <w:rFonts w:ascii="Arial" w:eastAsia="Arial" w:hAnsi="Arial" w:cs="Arial"/>
          <w:color w:val="000000" w:themeColor="text1"/>
          <w:sz w:val="24"/>
          <w:szCs w:val="24"/>
        </w:rPr>
      </w:pPr>
    </w:p>
    <w:p w14:paraId="250EBBCD" w14:textId="77777777" w:rsidR="008412E1" w:rsidRDefault="008412E1" w:rsidP="029E288B">
      <w:pPr>
        <w:spacing w:before="240" w:after="240" w:line="360" w:lineRule="auto"/>
        <w:ind w:firstLine="709"/>
        <w:jc w:val="both"/>
        <w:rPr>
          <w:rFonts w:ascii="Arial" w:eastAsia="Arial" w:hAnsi="Arial" w:cs="Arial"/>
          <w:color w:val="000000" w:themeColor="text1"/>
          <w:sz w:val="24"/>
          <w:szCs w:val="24"/>
        </w:rPr>
      </w:pPr>
    </w:p>
    <w:p w14:paraId="060E7BF8" w14:textId="30CE4F29" w:rsidR="1C6DA962" w:rsidRDefault="306FC33F"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lastRenderedPageBreak/>
        <w:t>[RF 0</w:t>
      </w:r>
      <w:r w:rsidR="0C0E9BB9" w:rsidRPr="029E288B">
        <w:rPr>
          <w:rFonts w:ascii="Arial" w:eastAsia="Arial" w:hAnsi="Arial" w:cs="Arial"/>
          <w:color w:val="000000" w:themeColor="text1"/>
          <w:sz w:val="24"/>
          <w:szCs w:val="24"/>
        </w:rPr>
        <w:t>0</w:t>
      </w:r>
      <w:r w:rsidR="2D05D26F" w:rsidRPr="029E288B">
        <w:rPr>
          <w:rFonts w:ascii="Arial" w:eastAsia="Arial" w:hAnsi="Arial" w:cs="Arial"/>
          <w:color w:val="000000" w:themeColor="text1"/>
          <w:sz w:val="24"/>
          <w:szCs w:val="24"/>
        </w:rPr>
        <w:t>9</w:t>
      </w:r>
      <w:r w:rsidRPr="029E288B">
        <w:rPr>
          <w:rFonts w:ascii="Arial" w:eastAsia="Arial" w:hAnsi="Arial" w:cs="Arial"/>
          <w:color w:val="000000" w:themeColor="text1"/>
          <w:sz w:val="24"/>
          <w:szCs w:val="24"/>
        </w:rPr>
        <w:t xml:space="preserve">] - </w:t>
      </w:r>
      <w:r w:rsidR="42A8C61F" w:rsidRPr="029E288B">
        <w:rPr>
          <w:rFonts w:ascii="Arial" w:eastAsia="Arial" w:hAnsi="Arial" w:cs="Arial"/>
          <w:color w:val="000000" w:themeColor="text1"/>
          <w:sz w:val="24"/>
          <w:szCs w:val="24"/>
        </w:rPr>
        <w:t>Denunciar</w:t>
      </w:r>
      <w:r w:rsidR="253C92A9" w:rsidRPr="029E288B">
        <w:rPr>
          <w:rFonts w:ascii="Arial" w:eastAsia="Arial" w:hAnsi="Arial" w:cs="Arial"/>
          <w:color w:val="000000" w:themeColor="text1"/>
          <w:sz w:val="24"/>
          <w:szCs w:val="24"/>
        </w:rPr>
        <w:t xml:space="preserve"> Publicação </w:t>
      </w:r>
    </w:p>
    <w:p w14:paraId="0916894D" w14:textId="239037CA" w:rsidR="5F211941" w:rsidRDefault="7D542499"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Prioridade:</w:t>
      </w:r>
      <w:r w:rsidR="05F6FC28" w:rsidRPr="029E288B">
        <w:rPr>
          <w:rFonts w:ascii="Arial" w:eastAsia="Arial" w:hAnsi="Arial" w:cs="Arial"/>
          <w:color w:val="000000" w:themeColor="text1"/>
          <w:sz w:val="24"/>
          <w:szCs w:val="24"/>
        </w:rPr>
        <w:t>M</w:t>
      </w:r>
      <w:r w:rsidR="00156BF2">
        <w:rPr>
          <w:rFonts w:ascii="Arial" w:eastAsia="Arial" w:hAnsi="Arial" w:cs="Arial"/>
          <w:color w:val="000000" w:themeColor="text1"/>
          <w:sz w:val="24"/>
          <w:szCs w:val="24"/>
        </w:rPr>
        <w:t>é</w:t>
      </w:r>
      <w:r w:rsidR="05F6FC28" w:rsidRPr="029E288B">
        <w:rPr>
          <w:rFonts w:ascii="Arial" w:eastAsia="Arial" w:hAnsi="Arial" w:cs="Arial"/>
          <w:color w:val="000000" w:themeColor="text1"/>
          <w:sz w:val="24"/>
          <w:szCs w:val="24"/>
        </w:rPr>
        <w:t>dia</w:t>
      </w:r>
      <w:r w:rsidR="5F211941">
        <w:br/>
      </w:r>
      <w:r w:rsidR="5F211941">
        <w:tab/>
      </w:r>
      <w:r w:rsidRPr="029E288B">
        <w:rPr>
          <w:rFonts w:ascii="Arial" w:eastAsia="Arial" w:hAnsi="Arial" w:cs="Arial"/>
          <w:color w:val="000000" w:themeColor="text1"/>
          <w:sz w:val="24"/>
          <w:szCs w:val="24"/>
        </w:rPr>
        <w:t>Descrição: Permitir que os usuários denunciem publicações inadequadas ou que violem as diretrizes da comunidade. Isso deve incluir um mecanismo de denúncia que permita aos usuários relatar conteúdo problemático</w:t>
      </w:r>
      <w:r w:rsidR="54DFC095" w:rsidRPr="029E288B">
        <w:rPr>
          <w:rFonts w:ascii="Arial" w:eastAsia="Arial" w:hAnsi="Arial" w:cs="Arial"/>
          <w:color w:val="000000" w:themeColor="text1"/>
          <w:sz w:val="24"/>
          <w:szCs w:val="24"/>
        </w:rPr>
        <w:t>, permitindo o descrever o conteúdo irregular e mandando para o suporte</w:t>
      </w:r>
      <w:r w:rsidRPr="029E288B">
        <w:rPr>
          <w:rFonts w:ascii="Arial" w:eastAsia="Arial" w:hAnsi="Arial" w:cs="Arial"/>
          <w:color w:val="000000" w:themeColor="text1"/>
          <w:sz w:val="24"/>
          <w:szCs w:val="24"/>
        </w:rPr>
        <w:t>.</w:t>
      </w:r>
      <w:r w:rsidR="5F211941">
        <w:br/>
      </w:r>
    </w:p>
    <w:p w14:paraId="753FE01F" w14:textId="4102AB82" w:rsidR="1C6DA962" w:rsidRDefault="306FC33F"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[RF 0</w:t>
      </w:r>
      <w:r w:rsidR="2C84C2F5" w:rsidRPr="029E288B">
        <w:rPr>
          <w:rFonts w:ascii="Arial" w:eastAsia="Arial" w:hAnsi="Arial" w:cs="Arial"/>
          <w:color w:val="000000" w:themeColor="text1"/>
          <w:sz w:val="24"/>
          <w:szCs w:val="24"/>
        </w:rPr>
        <w:t>10</w:t>
      </w:r>
      <w:r w:rsidRPr="029E288B">
        <w:rPr>
          <w:rFonts w:ascii="Arial" w:eastAsia="Arial" w:hAnsi="Arial" w:cs="Arial"/>
          <w:color w:val="000000" w:themeColor="text1"/>
          <w:sz w:val="24"/>
          <w:szCs w:val="24"/>
        </w:rPr>
        <w:t xml:space="preserve">] - </w:t>
      </w:r>
      <w:r w:rsidR="48399A0D" w:rsidRPr="029E288B">
        <w:rPr>
          <w:rFonts w:ascii="Arial" w:eastAsia="Arial" w:hAnsi="Arial" w:cs="Arial"/>
          <w:color w:val="000000" w:themeColor="text1"/>
          <w:sz w:val="24"/>
          <w:szCs w:val="24"/>
        </w:rPr>
        <w:t xml:space="preserve">Configurar </w:t>
      </w:r>
      <w:r w:rsidRPr="029E288B">
        <w:rPr>
          <w:rFonts w:ascii="Arial" w:eastAsia="Arial" w:hAnsi="Arial" w:cs="Arial"/>
          <w:color w:val="000000" w:themeColor="text1"/>
          <w:sz w:val="24"/>
          <w:szCs w:val="24"/>
        </w:rPr>
        <w:t>Perfil</w:t>
      </w:r>
      <w:r w:rsidR="6426BD7F" w:rsidRPr="029E288B">
        <w:rPr>
          <w:rFonts w:ascii="Arial" w:eastAsia="Arial" w:hAnsi="Arial" w:cs="Arial"/>
          <w:color w:val="000000" w:themeColor="text1"/>
          <w:sz w:val="24"/>
          <w:szCs w:val="24"/>
        </w:rPr>
        <w:t xml:space="preserve"> do </w:t>
      </w:r>
      <w:r w:rsidR="3733F997" w:rsidRPr="029E288B">
        <w:rPr>
          <w:rFonts w:ascii="Arial" w:eastAsia="Arial" w:hAnsi="Arial" w:cs="Arial"/>
          <w:color w:val="000000" w:themeColor="text1"/>
          <w:sz w:val="24"/>
          <w:szCs w:val="24"/>
        </w:rPr>
        <w:t>Usuário</w:t>
      </w:r>
    </w:p>
    <w:p w14:paraId="6DB48202" w14:textId="23E07A2E" w:rsidR="1C6DA962" w:rsidRDefault="7D542499"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Prioridade:</w:t>
      </w:r>
      <w:r w:rsidR="4A4175E0" w:rsidRPr="029E288B">
        <w:rPr>
          <w:rFonts w:ascii="Arial" w:eastAsia="Arial" w:hAnsi="Arial" w:cs="Arial"/>
          <w:color w:val="000000" w:themeColor="text1"/>
          <w:sz w:val="24"/>
          <w:szCs w:val="24"/>
        </w:rPr>
        <w:t>Alta</w:t>
      </w:r>
      <w:r w:rsidR="1C6DA962">
        <w:br/>
      </w:r>
      <w:r w:rsidR="1C6DA962">
        <w:tab/>
      </w:r>
      <w:r w:rsidRPr="029E288B">
        <w:rPr>
          <w:rFonts w:ascii="Arial" w:eastAsia="Arial" w:hAnsi="Arial" w:cs="Arial"/>
          <w:color w:val="000000" w:themeColor="text1"/>
          <w:sz w:val="24"/>
          <w:szCs w:val="24"/>
        </w:rPr>
        <w:t xml:space="preserve">Descrição: </w:t>
      </w:r>
      <w:r w:rsidR="78AD231B" w:rsidRPr="029E288B">
        <w:rPr>
          <w:rFonts w:ascii="Arial" w:eastAsia="Arial" w:hAnsi="Arial" w:cs="Arial"/>
          <w:color w:val="000000" w:themeColor="text1"/>
          <w:sz w:val="24"/>
          <w:szCs w:val="24"/>
        </w:rPr>
        <w:t>Os usuários devem ter a capacidade de configurar e gerenciar as configurações do seu perfil. Ao acessar essa opção o usuário poderá mudar sua foto de perfil,</w:t>
      </w:r>
      <w:r w:rsidR="72C46F4A" w:rsidRPr="029E288B">
        <w:rPr>
          <w:rFonts w:ascii="Arial" w:eastAsia="Arial" w:hAnsi="Arial" w:cs="Arial"/>
          <w:color w:val="000000" w:themeColor="text1"/>
          <w:sz w:val="24"/>
          <w:szCs w:val="24"/>
        </w:rPr>
        <w:t xml:space="preserve"> apagar a conta</w:t>
      </w:r>
      <w:r w:rsidR="1CC087B8" w:rsidRPr="029E288B">
        <w:rPr>
          <w:rFonts w:ascii="Arial" w:eastAsia="Arial" w:hAnsi="Arial" w:cs="Arial"/>
          <w:color w:val="000000" w:themeColor="text1"/>
          <w:sz w:val="24"/>
          <w:szCs w:val="24"/>
        </w:rPr>
        <w:t xml:space="preserve"> e criar publicação</w:t>
      </w:r>
      <w:r w:rsidR="71EE85E0" w:rsidRPr="029E288B">
        <w:rPr>
          <w:rFonts w:ascii="Arial" w:eastAsia="Arial" w:hAnsi="Arial" w:cs="Arial"/>
          <w:color w:val="000000" w:themeColor="text1"/>
          <w:sz w:val="24"/>
          <w:szCs w:val="24"/>
        </w:rPr>
        <w:t>.</w:t>
      </w:r>
    </w:p>
    <w:p w14:paraId="301DEED9" w14:textId="3E9DAE8E" w:rsidR="3F2FF177" w:rsidRDefault="3F2FF177" w:rsidP="029E288B">
      <w:pPr>
        <w:spacing w:before="240" w:after="240" w:line="360" w:lineRule="auto"/>
        <w:ind w:firstLine="709"/>
        <w:jc w:val="both"/>
        <w:rPr>
          <w:rFonts w:ascii="Arial" w:eastAsia="Arial" w:hAnsi="Arial" w:cs="Arial"/>
          <w:color w:val="000000" w:themeColor="text1"/>
          <w:sz w:val="24"/>
          <w:szCs w:val="24"/>
        </w:rPr>
      </w:pPr>
    </w:p>
    <w:p w14:paraId="263B4792" w14:textId="650CA563" w:rsidR="1C6DA962" w:rsidRDefault="306FC33F"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[RF 01</w:t>
      </w:r>
      <w:r w:rsidR="5E1CF166" w:rsidRPr="029E288B">
        <w:rPr>
          <w:rFonts w:ascii="Arial" w:eastAsia="Arial" w:hAnsi="Arial" w:cs="Arial"/>
          <w:color w:val="000000" w:themeColor="text1"/>
          <w:sz w:val="24"/>
          <w:szCs w:val="24"/>
        </w:rPr>
        <w:t>1</w:t>
      </w:r>
      <w:r w:rsidRPr="029E288B">
        <w:rPr>
          <w:rFonts w:ascii="Arial" w:eastAsia="Arial" w:hAnsi="Arial" w:cs="Arial"/>
          <w:color w:val="000000" w:themeColor="text1"/>
          <w:sz w:val="24"/>
          <w:szCs w:val="24"/>
        </w:rPr>
        <w:t xml:space="preserve">] - </w:t>
      </w:r>
      <w:r w:rsidR="06C0B466" w:rsidRPr="029E288B">
        <w:rPr>
          <w:rFonts w:ascii="Arial" w:eastAsia="Arial" w:hAnsi="Arial" w:cs="Arial"/>
          <w:color w:val="000000" w:themeColor="text1"/>
          <w:sz w:val="24"/>
          <w:szCs w:val="24"/>
        </w:rPr>
        <w:t>Participar de</w:t>
      </w:r>
      <w:r w:rsidRPr="029E288B">
        <w:rPr>
          <w:rFonts w:ascii="Arial" w:eastAsia="Arial" w:hAnsi="Arial" w:cs="Arial"/>
          <w:color w:val="000000" w:themeColor="text1"/>
          <w:sz w:val="24"/>
          <w:szCs w:val="24"/>
        </w:rPr>
        <w:t xml:space="preserve"> Eventos Interativos</w:t>
      </w:r>
    </w:p>
    <w:p w14:paraId="5D13F0A2" w14:textId="2610606D" w:rsidR="1C6DA962" w:rsidRDefault="306FC33F"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Prioridade:</w:t>
      </w:r>
      <w:r w:rsidR="41490AF1" w:rsidRPr="029E288B">
        <w:rPr>
          <w:rFonts w:ascii="Arial" w:eastAsia="Arial" w:hAnsi="Arial" w:cs="Arial"/>
          <w:color w:val="000000" w:themeColor="text1"/>
          <w:sz w:val="24"/>
          <w:szCs w:val="24"/>
        </w:rPr>
        <w:t>Baixa</w:t>
      </w:r>
      <w:r w:rsidR="1C6DA962">
        <w:br/>
      </w:r>
      <w:r w:rsidR="1C6DA962">
        <w:tab/>
      </w:r>
      <w:r w:rsidRPr="029E288B">
        <w:rPr>
          <w:rFonts w:ascii="Arial" w:eastAsia="Arial" w:hAnsi="Arial" w:cs="Arial"/>
          <w:color w:val="000000" w:themeColor="text1"/>
          <w:sz w:val="24"/>
          <w:szCs w:val="24"/>
        </w:rPr>
        <w:t xml:space="preserve">Descrição: Permitir que o sistema suporte eventos interativos, </w:t>
      </w:r>
      <w:r w:rsidR="33332BC6" w:rsidRPr="029E288B">
        <w:rPr>
          <w:rFonts w:ascii="Arial" w:eastAsia="Arial" w:hAnsi="Arial" w:cs="Arial"/>
          <w:color w:val="000000" w:themeColor="text1"/>
          <w:sz w:val="24"/>
          <w:szCs w:val="24"/>
        </w:rPr>
        <w:t>como atividades</w:t>
      </w:r>
      <w:r w:rsidR="3368466C" w:rsidRPr="029E288B">
        <w:rPr>
          <w:rFonts w:ascii="Arial" w:eastAsia="Arial" w:hAnsi="Arial" w:cs="Arial"/>
          <w:color w:val="000000" w:themeColor="text1"/>
          <w:sz w:val="24"/>
          <w:szCs w:val="24"/>
        </w:rPr>
        <w:t xml:space="preserve"> d</w:t>
      </w:r>
      <w:r w:rsidR="6E2F5E0C" w:rsidRPr="029E288B">
        <w:rPr>
          <w:rFonts w:ascii="Arial" w:eastAsia="Arial" w:hAnsi="Arial" w:cs="Arial"/>
          <w:color w:val="000000" w:themeColor="text1"/>
          <w:sz w:val="24"/>
          <w:szCs w:val="24"/>
        </w:rPr>
        <w:t xml:space="preserve">e eleições do </w:t>
      </w:r>
      <w:r w:rsidR="0EE978F3" w:rsidRPr="029E288B">
        <w:rPr>
          <w:rFonts w:ascii="Arial" w:eastAsia="Arial" w:hAnsi="Arial" w:cs="Arial"/>
          <w:color w:val="000000" w:themeColor="text1"/>
          <w:sz w:val="24"/>
          <w:szCs w:val="24"/>
        </w:rPr>
        <w:t>Grêmio</w:t>
      </w:r>
      <w:r w:rsidR="4949C5D3" w:rsidRPr="029E288B">
        <w:rPr>
          <w:rFonts w:ascii="Arial" w:eastAsia="Arial" w:hAnsi="Arial" w:cs="Arial"/>
          <w:color w:val="000000" w:themeColor="text1"/>
          <w:sz w:val="24"/>
          <w:szCs w:val="24"/>
        </w:rPr>
        <w:t xml:space="preserve"> e</w:t>
      </w:r>
      <w:r w:rsidR="3FAC3A51" w:rsidRPr="029E288B">
        <w:rPr>
          <w:rFonts w:ascii="Arial" w:eastAsia="Arial" w:hAnsi="Arial" w:cs="Arial"/>
          <w:color w:val="000000" w:themeColor="text1"/>
          <w:sz w:val="24"/>
          <w:szCs w:val="24"/>
        </w:rPr>
        <w:t xml:space="preserve"> teatros onde cada um tem um papel</w:t>
      </w:r>
      <w:r w:rsidRPr="029E288B">
        <w:rPr>
          <w:rFonts w:ascii="Arial" w:eastAsia="Arial" w:hAnsi="Arial" w:cs="Arial"/>
          <w:color w:val="000000" w:themeColor="text1"/>
          <w:sz w:val="24"/>
          <w:szCs w:val="24"/>
        </w:rPr>
        <w:t>. Isso permite que os usuários interajam e participem ativamente da comunidade</w:t>
      </w:r>
      <w:r w:rsidR="267E23D4" w:rsidRPr="029E288B">
        <w:rPr>
          <w:rFonts w:ascii="Arial" w:eastAsia="Arial" w:hAnsi="Arial" w:cs="Arial"/>
          <w:color w:val="000000" w:themeColor="text1"/>
          <w:sz w:val="24"/>
          <w:szCs w:val="24"/>
        </w:rPr>
        <w:t xml:space="preserve"> </w:t>
      </w:r>
      <w:r w:rsidR="7EBF74A2" w:rsidRPr="029E288B">
        <w:rPr>
          <w:rFonts w:ascii="Arial" w:eastAsia="Arial" w:hAnsi="Arial" w:cs="Arial"/>
          <w:color w:val="000000" w:themeColor="text1"/>
          <w:sz w:val="24"/>
          <w:szCs w:val="24"/>
        </w:rPr>
        <w:t>escolar</w:t>
      </w:r>
      <w:r w:rsidRPr="029E288B">
        <w:rPr>
          <w:rFonts w:ascii="Arial" w:eastAsia="Arial" w:hAnsi="Arial" w:cs="Arial"/>
          <w:color w:val="000000" w:themeColor="text1"/>
          <w:sz w:val="24"/>
          <w:szCs w:val="24"/>
        </w:rPr>
        <w:t>.</w:t>
      </w:r>
    </w:p>
    <w:p w14:paraId="78A862B5" w14:textId="6BD52E4A" w:rsidR="1C6DA962" w:rsidRDefault="1C6DA962" w:rsidP="029E288B">
      <w:pPr>
        <w:spacing w:before="240" w:after="240" w:line="360" w:lineRule="auto"/>
        <w:ind w:firstLine="709"/>
        <w:jc w:val="both"/>
        <w:rPr>
          <w:rFonts w:ascii="Arial" w:eastAsia="Arial" w:hAnsi="Arial" w:cs="Arial"/>
          <w:color w:val="000000" w:themeColor="text1"/>
          <w:sz w:val="24"/>
          <w:szCs w:val="24"/>
        </w:rPr>
      </w:pPr>
      <w:r>
        <w:br/>
      </w:r>
      <w:r w:rsidR="4D4B2B89" w:rsidRPr="029E288B">
        <w:rPr>
          <w:rFonts w:ascii="Arial" w:eastAsia="Arial" w:hAnsi="Arial" w:cs="Arial"/>
          <w:color w:val="000000" w:themeColor="text1"/>
          <w:sz w:val="24"/>
          <w:szCs w:val="24"/>
        </w:rPr>
        <w:t>[RF 01</w:t>
      </w:r>
      <w:r w:rsidR="42672DF5" w:rsidRPr="029E288B">
        <w:rPr>
          <w:rFonts w:ascii="Arial" w:eastAsia="Arial" w:hAnsi="Arial" w:cs="Arial"/>
          <w:color w:val="000000" w:themeColor="text1"/>
          <w:sz w:val="24"/>
          <w:szCs w:val="24"/>
        </w:rPr>
        <w:t>2</w:t>
      </w:r>
      <w:r w:rsidR="4D4B2B89" w:rsidRPr="029E288B">
        <w:rPr>
          <w:rFonts w:ascii="Arial" w:eastAsia="Arial" w:hAnsi="Arial" w:cs="Arial"/>
          <w:color w:val="000000" w:themeColor="text1"/>
          <w:sz w:val="24"/>
          <w:szCs w:val="24"/>
        </w:rPr>
        <w:t xml:space="preserve">] - </w:t>
      </w:r>
      <w:r w:rsidR="5DB5B094" w:rsidRPr="029E288B">
        <w:rPr>
          <w:rFonts w:ascii="Arial" w:eastAsia="Arial" w:hAnsi="Arial" w:cs="Arial"/>
          <w:color w:val="000000" w:themeColor="text1"/>
          <w:sz w:val="24"/>
          <w:szCs w:val="24"/>
        </w:rPr>
        <w:t>Exibir erro de Cadastro</w:t>
      </w:r>
    </w:p>
    <w:p w14:paraId="71F61C12" w14:textId="6DD25B54" w:rsidR="1C6DA962" w:rsidRDefault="4D4B2B89"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Prioridade: Alta</w:t>
      </w:r>
    </w:p>
    <w:p w14:paraId="2C4462C9" w14:textId="611D47C6" w:rsidR="1C6DA962" w:rsidRDefault="4D4B2B89"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Descrição: O sistema deve verificar a</w:t>
      </w:r>
      <w:r w:rsidR="33C38F18" w:rsidRPr="029E288B">
        <w:rPr>
          <w:rFonts w:ascii="Arial" w:eastAsia="Arial" w:hAnsi="Arial" w:cs="Arial"/>
          <w:color w:val="000000" w:themeColor="text1"/>
          <w:sz w:val="24"/>
          <w:szCs w:val="24"/>
        </w:rPr>
        <w:t xml:space="preserve">s </w:t>
      </w:r>
      <w:r w:rsidR="651345E3" w:rsidRPr="029E288B">
        <w:rPr>
          <w:rFonts w:ascii="Arial" w:eastAsia="Arial" w:hAnsi="Arial" w:cs="Arial"/>
          <w:color w:val="000000" w:themeColor="text1"/>
          <w:sz w:val="24"/>
          <w:szCs w:val="24"/>
        </w:rPr>
        <w:t>credenciais</w:t>
      </w:r>
      <w:r w:rsidRPr="029E288B">
        <w:rPr>
          <w:rFonts w:ascii="Arial" w:eastAsia="Arial" w:hAnsi="Arial" w:cs="Arial"/>
          <w:color w:val="000000" w:themeColor="text1"/>
          <w:sz w:val="24"/>
          <w:szCs w:val="24"/>
        </w:rPr>
        <w:t xml:space="preserve"> fornecida</w:t>
      </w:r>
      <w:r w:rsidR="2CCE4FC3" w:rsidRPr="029E288B">
        <w:rPr>
          <w:rFonts w:ascii="Arial" w:eastAsia="Arial" w:hAnsi="Arial" w:cs="Arial"/>
          <w:color w:val="000000" w:themeColor="text1"/>
          <w:sz w:val="24"/>
          <w:szCs w:val="24"/>
        </w:rPr>
        <w:t>s</w:t>
      </w:r>
      <w:r w:rsidRPr="029E288B">
        <w:rPr>
          <w:rFonts w:ascii="Arial" w:eastAsia="Arial" w:hAnsi="Arial" w:cs="Arial"/>
          <w:color w:val="000000" w:themeColor="text1"/>
          <w:sz w:val="24"/>
          <w:szCs w:val="24"/>
        </w:rPr>
        <w:t xml:space="preserve"> pelos usuários durante o processo de </w:t>
      </w:r>
      <w:r w:rsidR="2E8D3A0A" w:rsidRPr="029E288B">
        <w:rPr>
          <w:rFonts w:ascii="Arial" w:eastAsia="Arial" w:hAnsi="Arial" w:cs="Arial"/>
          <w:color w:val="000000" w:themeColor="text1"/>
          <w:sz w:val="24"/>
          <w:szCs w:val="24"/>
        </w:rPr>
        <w:t>cadastro</w:t>
      </w:r>
      <w:r w:rsidRPr="029E288B">
        <w:rPr>
          <w:rFonts w:ascii="Arial" w:eastAsia="Arial" w:hAnsi="Arial" w:cs="Arial"/>
          <w:color w:val="000000" w:themeColor="text1"/>
          <w:sz w:val="24"/>
          <w:szCs w:val="24"/>
        </w:rPr>
        <w:t xml:space="preserve">. A verificação deve incluir a comparação </w:t>
      </w:r>
      <w:r w:rsidR="499AA42F" w:rsidRPr="029E288B">
        <w:rPr>
          <w:rFonts w:ascii="Arial" w:eastAsia="Arial" w:hAnsi="Arial" w:cs="Arial"/>
          <w:color w:val="000000" w:themeColor="text1"/>
          <w:sz w:val="24"/>
          <w:szCs w:val="24"/>
        </w:rPr>
        <w:t>dos e-mails</w:t>
      </w:r>
      <w:r w:rsidR="3147DEDA" w:rsidRPr="029E288B">
        <w:rPr>
          <w:rFonts w:ascii="Arial" w:eastAsia="Arial" w:hAnsi="Arial" w:cs="Arial"/>
          <w:color w:val="000000" w:themeColor="text1"/>
          <w:sz w:val="24"/>
          <w:szCs w:val="24"/>
        </w:rPr>
        <w:t xml:space="preserve"> e RM do usuário</w:t>
      </w:r>
      <w:r w:rsidRPr="029E288B">
        <w:rPr>
          <w:rFonts w:ascii="Arial" w:eastAsia="Arial" w:hAnsi="Arial" w:cs="Arial"/>
          <w:color w:val="000000" w:themeColor="text1"/>
          <w:sz w:val="24"/>
          <w:szCs w:val="24"/>
        </w:rPr>
        <w:t xml:space="preserve"> inserid</w:t>
      </w:r>
      <w:r w:rsidR="3B2B9565" w:rsidRPr="029E288B">
        <w:rPr>
          <w:rFonts w:ascii="Arial" w:eastAsia="Arial" w:hAnsi="Arial" w:cs="Arial"/>
          <w:color w:val="000000" w:themeColor="text1"/>
          <w:sz w:val="24"/>
          <w:szCs w:val="24"/>
        </w:rPr>
        <w:t>os</w:t>
      </w:r>
      <w:r w:rsidRPr="029E288B">
        <w:rPr>
          <w:rFonts w:ascii="Arial" w:eastAsia="Arial" w:hAnsi="Arial" w:cs="Arial"/>
          <w:color w:val="000000" w:themeColor="text1"/>
          <w:sz w:val="24"/>
          <w:szCs w:val="24"/>
        </w:rPr>
        <w:t xml:space="preserve"> com a senha</w:t>
      </w:r>
      <w:r w:rsidR="517CA481" w:rsidRPr="029E288B">
        <w:rPr>
          <w:rFonts w:ascii="Arial" w:eastAsia="Arial" w:hAnsi="Arial" w:cs="Arial"/>
          <w:color w:val="000000" w:themeColor="text1"/>
          <w:sz w:val="24"/>
          <w:szCs w:val="24"/>
        </w:rPr>
        <w:t xml:space="preserve"> e e</w:t>
      </w:r>
      <w:r w:rsidR="2192BF8A" w:rsidRPr="029E288B">
        <w:rPr>
          <w:rFonts w:ascii="Arial" w:eastAsia="Arial" w:hAnsi="Arial" w:cs="Arial"/>
          <w:color w:val="000000" w:themeColor="text1"/>
          <w:sz w:val="24"/>
          <w:szCs w:val="24"/>
        </w:rPr>
        <w:t>-</w:t>
      </w:r>
      <w:r w:rsidR="517CA481" w:rsidRPr="029E288B">
        <w:rPr>
          <w:rFonts w:ascii="Arial" w:eastAsia="Arial" w:hAnsi="Arial" w:cs="Arial"/>
          <w:color w:val="000000" w:themeColor="text1"/>
          <w:sz w:val="24"/>
          <w:szCs w:val="24"/>
        </w:rPr>
        <w:t>mail</w:t>
      </w:r>
      <w:r w:rsidR="01119CB9" w:rsidRPr="029E288B">
        <w:rPr>
          <w:rFonts w:ascii="Arial" w:eastAsia="Arial" w:hAnsi="Arial" w:cs="Arial"/>
          <w:color w:val="000000" w:themeColor="text1"/>
          <w:sz w:val="24"/>
          <w:szCs w:val="24"/>
        </w:rPr>
        <w:t>, após esse processo deve aparecer um texto na tela mostrando para o usuário que o cadastro deu erro</w:t>
      </w:r>
      <w:r w:rsidRPr="029E288B">
        <w:rPr>
          <w:rFonts w:ascii="Arial" w:eastAsia="Arial" w:hAnsi="Arial" w:cs="Arial"/>
          <w:color w:val="000000" w:themeColor="text1"/>
          <w:sz w:val="24"/>
          <w:szCs w:val="24"/>
        </w:rPr>
        <w:t>.</w:t>
      </w:r>
    </w:p>
    <w:p w14:paraId="79894729" w14:textId="19C3DE73" w:rsidR="1C6DA962" w:rsidRDefault="1C6DA962" w:rsidP="029E288B">
      <w:pPr>
        <w:spacing w:before="240" w:after="240" w:line="360" w:lineRule="auto"/>
        <w:ind w:firstLine="709"/>
        <w:jc w:val="both"/>
        <w:rPr>
          <w:rFonts w:ascii="Arial" w:eastAsia="Arial" w:hAnsi="Arial" w:cs="Arial"/>
          <w:color w:val="000000" w:themeColor="text1"/>
          <w:sz w:val="24"/>
          <w:szCs w:val="24"/>
        </w:rPr>
      </w:pPr>
      <w:r>
        <w:lastRenderedPageBreak/>
        <w:br/>
      </w:r>
      <w:r w:rsidR="11E01E78" w:rsidRPr="029E288B">
        <w:rPr>
          <w:rFonts w:ascii="Arial" w:eastAsia="Arial" w:hAnsi="Arial" w:cs="Arial"/>
          <w:color w:val="000000" w:themeColor="text1"/>
          <w:sz w:val="24"/>
          <w:szCs w:val="24"/>
        </w:rPr>
        <w:t>[RF 01</w:t>
      </w:r>
      <w:r w:rsidR="67966963" w:rsidRPr="029E288B">
        <w:rPr>
          <w:rFonts w:ascii="Arial" w:eastAsia="Arial" w:hAnsi="Arial" w:cs="Arial"/>
          <w:color w:val="000000" w:themeColor="text1"/>
          <w:sz w:val="24"/>
          <w:szCs w:val="24"/>
        </w:rPr>
        <w:t>3</w:t>
      </w:r>
      <w:r w:rsidR="11E01E78" w:rsidRPr="029E288B">
        <w:rPr>
          <w:rFonts w:ascii="Arial" w:eastAsia="Arial" w:hAnsi="Arial" w:cs="Arial"/>
          <w:color w:val="000000" w:themeColor="text1"/>
          <w:sz w:val="24"/>
          <w:szCs w:val="24"/>
        </w:rPr>
        <w:t>] - Exibir Erro de Login</w:t>
      </w:r>
    </w:p>
    <w:p w14:paraId="1B099730" w14:textId="6E66BE9C" w:rsidR="1C6DA962" w:rsidRDefault="11E01E78"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Prioridade:</w:t>
      </w:r>
      <w:r w:rsidR="6258A779" w:rsidRPr="029E288B">
        <w:rPr>
          <w:rFonts w:ascii="Arial" w:eastAsia="Arial" w:hAnsi="Arial" w:cs="Arial"/>
          <w:color w:val="000000" w:themeColor="text1"/>
          <w:sz w:val="24"/>
          <w:szCs w:val="24"/>
        </w:rPr>
        <w:t>Alta</w:t>
      </w:r>
      <w:r w:rsidR="1C6DA962">
        <w:br/>
      </w:r>
      <w:r w:rsidR="1C6DA962">
        <w:tab/>
      </w:r>
      <w:r w:rsidRPr="029E288B">
        <w:rPr>
          <w:rFonts w:ascii="Arial" w:eastAsia="Arial" w:hAnsi="Arial" w:cs="Arial"/>
          <w:color w:val="000000" w:themeColor="text1"/>
          <w:sz w:val="24"/>
          <w:szCs w:val="24"/>
        </w:rPr>
        <w:t>Descrição: Quando um usuário tenta fazer login e a senha</w:t>
      </w:r>
      <w:r w:rsidR="75334B4B" w:rsidRPr="029E288B">
        <w:rPr>
          <w:rFonts w:ascii="Arial" w:eastAsia="Arial" w:hAnsi="Arial" w:cs="Arial"/>
          <w:color w:val="000000" w:themeColor="text1"/>
          <w:sz w:val="24"/>
          <w:szCs w:val="24"/>
        </w:rPr>
        <w:t xml:space="preserve"> ou e-mail</w:t>
      </w:r>
      <w:r w:rsidRPr="029E288B">
        <w:rPr>
          <w:rFonts w:ascii="Arial" w:eastAsia="Arial" w:hAnsi="Arial" w:cs="Arial"/>
          <w:color w:val="000000" w:themeColor="text1"/>
          <w:sz w:val="24"/>
          <w:szCs w:val="24"/>
        </w:rPr>
        <w:t xml:space="preserve"> inserid</w:t>
      </w:r>
      <w:r w:rsidR="15733937" w:rsidRPr="029E288B">
        <w:rPr>
          <w:rFonts w:ascii="Arial" w:eastAsia="Arial" w:hAnsi="Arial" w:cs="Arial"/>
          <w:color w:val="000000" w:themeColor="text1"/>
          <w:sz w:val="24"/>
          <w:szCs w:val="24"/>
        </w:rPr>
        <w:t>o</w:t>
      </w:r>
      <w:r w:rsidRPr="029E288B">
        <w:rPr>
          <w:rFonts w:ascii="Arial" w:eastAsia="Arial" w:hAnsi="Arial" w:cs="Arial"/>
          <w:color w:val="000000" w:themeColor="text1"/>
          <w:sz w:val="24"/>
          <w:szCs w:val="24"/>
        </w:rPr>
        <w:t xml:space="preserve"> não</w:t>
      </w:r>
      <w:r w:rsidR="7500B87E" w:rsidRPr="029E288B">
        <w:rPr>
          <w:rFonts w:ascii="Arial" w:eastAsia="Arial" w:hAnsi="Arial" w:cs="Arial"/>
          <w:color w:val="000000" w:themeColor="text1"/>
          <w:sz w:val="24"/>
          <w:szCs w:val="24"/>
        </w:rPr>
        <w:t xml:space="preserve"> for </w:t>
      </w:r>
      <w:r w:rsidR="2645AFC3" w:rsidRPr="029E288B">
        <w:rPr>
          <w:rFonts w:ascii="Arial" w:eastAsia="Arial" w:hAnsi="Arial" w:cs="Arial"/>
          <w:color w:val="000000" w:themeColor="text1"/>
          <w:sz w:val="24"/>
          <w:szCs w:val="24"/>
        </w:rPr>
        <w:t>igual</w:t>
      </w:r>
      <w:r w:rsidRPr="029E288B">
        <w:rPr>
          <w:rFonts w:ascii="Arial" w:eastAsia="Arial" w:hAnsi="Arial" w:cs="Arial"/>
          <w:color w:val="000000" w:themeColor="text1"/>
          <w:sz w:val="24"/>
          <w:szCs w:val="24"/>
        </w:rPr>
        <w:t xml:space="preserve"> à senha armazenada no banco de dados, o sistema deve exibir uma mensagem de erro de login.</w:t>
      </w:r>
    </w:p>
    <w:p w14:paraId="42600D44" w14:textId="47207FB0" w:rsidR="3F2FF177" w:rsidRDefault="3F2FF177" w:rsidP="029E288B">
      <w:pPr>
        <w:spacing w:before="240" w:after="240" w:line="360" w:lineRule="auto"/>
        <w:ind w:firstLine="709"/>
        <w:jc w:val="both"/>
        <w:rPr>
          <w:rFonts w:ascii="Arial" w:eastAsia="Arial" w:hAnsi="Arial" w:cs="Arial"/>
          <w:color w:val="000000" w:themeColor="text1"/>
          <w:sz w:val="24"/>
          <w:szCs w:val="24"/>
        </w:rPr>
      </w:pPr>
    </w:p>
    <w:p w14:paraId="3ED5F28B" w14:textId="08C84426" w:rsidR="1C6DA962" w:rsidRDefault="002FF2B3"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[RF 01</w:t>
      </w:r>
      <w:r w:rsidR="178A14B0" w:rsidRPr="029E288B">
        <w:rPr>
          <w:rFonts w:ascii="Arial" w:eastAsia="Arial" w:hAnsi="Arial" w:cs="Arial"/>
          <w:color w:val="000000" w:themeColor="text1"/>
          <w:sz w:val="24"/>
          <w:szCs w:val="24"/>
        </w:rPr>
        <w:t>4</w:t>
      </w:r>
      <w:r w:rsidRPr="029E288B">
        <w:rPr>
          <w:rFonts w:ascii="Arial" w:eastAsia="Arial" w:hAnsi="Arial" w:cs="Arial"/>
          <w:color w:val="000000" w:themeColor="text1"/>
          <w:sz w:val="24"/>
          <w:szCs w:val="24"/>
        </w:rPr>
        <w:t xml:space="preserve">] - </w:t>
      </w:r>
      <w:r w:rsidR="7D86E0F0" w:rsidRPr="029E288B">
        <w:rPr>
          <w:rFonts w:ascii="Arial" w:eastAsia="Arial" w:hAnsi="Arial" w:cs="Arial"/>
          <w:color w:val="000000" w:themeColor="text1"/>
          <w:sz w:val="24"/>
          <w:szCs w:val="24"/>
        </w:rPr>
        <w:t>Recuperar Senha</w:t>
      </w:r>
    </w:p>
    <w:p w14:paraId="7BD5FC51" w14:textId="647EAB55" w:rsidR="1C6DA962" w:rsidRDefault="008412E1" w:rsidP="008412E1">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Prioridade:Alta</w:t>
      </w:r>
      <w:r w:rsidR="1C6DA962">
        <w:br/>
      </w:r>
      <w:r w:rsidR="1C6DA962">
        <w:tab/>
      </w:r>
      <w:r w:rsidR="23A0EEB7" w:rsidRPr="029E288B">
        <w:rPr>
          <w:rFonts w:ascii="Arial" w:eastAsia="Arial" w:hAnsi="Arial" w:cs="Arial"/>
          <w:color w:val="000000" w:themeColor="text1"/>
          <w:sz w:val="24"/>
          <w:szCs w:val="24"/>
        </w:rPr>
        <w:t xml:space="preserve">Descrição: </w:t>
      </w:r>
      <w:r w:rsidR="49AD5867" w:rsidRPr="029E288B">
        <w:rPr>
          <w:rFonts w:ascii="Arial" w:eastAsia="Arial" w:hAnsi="Arial" w:cs="Arial"/>
          <w:color w:val="000000" w:themeColor="text1"/>
          <w:sz w:val="24"/>
          <w:szCs w:val="24"/>
        </w:rPr>
        <w:t>No momento em que o usuário decidir trocar a senha, o sistema irar disponibilizar uma forma dele recu</w:t>
      </w:r>
      <w:r w:rsidR="0DB14D11" w:rsidRPr="029E288B">
        <w:rPr>
          <w:rFonts w:ascii="Arial" w:eastAsia="Arial" w:hAnsi="Arial" w:cs="Arial"/>
          <w:color w:val="000000" w:themeColor="text1"/>
          <w:sz w:val="24"/>
          <w:szCs w:val="24"/>
        </w:rPr>
        <w:t xml:space="preserve">perar a senha pelo enviando uma mensagem para seu e-mail contendo um </w:t>
      </w:r>
      <w:r w:rsidR="2A22F677" w:rsidRPr="029E288B">
        <w:rPr>
          <w:rFonts w:ascii="Arial" w:eastAsia="Arial" w:hAnsi="Arial" w:cs="Arial"/>
          <w:color w:val="000000" w:themeColor="text1"/>
          <w:sz w:val="24"/>
          <w:szCs w:val="24"/>
        </w:rPr>
        <w:t>código</w:t>
      </w:r>
      <w:r w:rsidR="0DB14D11" w:rsidRPr="029E288B">
        <w:rPr>
          <w:rFonts w:ascii="Arial" w:eastAsia="Arial" w:hAnsi="Arial" w:cs="Arial"/>
          <w:color w:val="000000" w:themeColor="text1"/>
          <w:sz w:val="24"/>
          <w:szCs w:val="24"/>
        </w:rPr>
        <w:t xml:space="preserve"> que </w:t>
      </w:r>
      <w:r w:rsidR="103686C5" w:rsidRPr="029E288B">
        <w:rPr>
          <w:rFonts w:ascii="Arial" w:eastAsia="Arial" w:hAnsi="Arial" w:cs="Arial"/>
          <w:color w:val="000000" w:themeColor="text1"/>
          <w:sz w:val="24"/>
          <w:szCs w:val="24"/>
        </w:rPr>
        <w:t>será</w:t>
      </w:r>
      <w:r w:rsidR="0DB14D11" w:rsidRPr="029E288B">
        <w:rPr>
          <w:rFonts w:ascii="Arial" w:eastAsia="Arial" w:hAnsi="Arial" w:cs="Arial"/>
          <w:color w:val="000000" w:themeColor="text1"/>
          <w:sz w:val="24"/>
          <w:szCs w:val="24"/>
        </w:rPr>
        <w:t xml:space="preserve"> colocado no site e posterior a esse </w:t>
      </w:r>
      <w:r w:rsidR="1DBE5BBC" w:rsidRPr="029E288B">
        <w:rPr>
          <w:rFonts w:ascii="Arial" w:eastAsia="Arial" w:hAnsi="Arial" w:cs="Arial"/>
          <w:color w:val="000000" w:themeColor="text1"/>
          <w:sz w:val="24"/>
          <w:szCs w:val="24"/>
        </w:rPr>
        <w:t>processo o usuário deverá cadastrar outra senha</w:t>
      </w:r>
      <w:r w:rsidR="002FF2B3" w:rsidRPr="029E288B">
        <w:rPr>
          <w:rFonts w:ascii="Arial" w:eastAsia="Arial" w:hAnsi="Arial" w:cs="Arial"/>
          <w:color w:val="000000" w:themeColor="text1"/>
          <w:sz w:val="24"/>
          <w:szCs w:val="24"/>
        </w:rPr>
        <w:t>.</w:t>
      </w:r>
    </w:p>
    <w:p w14:paraId="40CA0140" w14:textId="77777777" w:rsidR="008412E1" w:rsidRDefault="008412E1" w:rsidP="008412E1">
      <w:pPr>
        <w:spacing w:before="240" w:after="240" w:line="360" w:lineRule="auto"/>
        <w:ind w:firstLine="709"/>
        <w:jc w:val="both"/>
        <w:rPr>
          <w:rFonts w:ascii="Arial" w:eastAsia="Arial" w:hAnsi="Arial" w:cs="Arial"/>
          <w:color w:val="000000" w:themeColor="text1"/>
          <w:sz w:val="24"/>
          <w:szCs w:val="24"/>
        </w:rPr>
      </w:pPr>
    </w:p>
    <w:p w14:paraId="4C75A71D" w14:textId="44FA0F03" w:rsidR="56969159" w:rsidRDefault="3B7D305B" w:rsidP="029E288B">
      <w:pPr>
        <w:pStyle w:val="Ttulo3"/>
        <w:keepNext w:val="0"/>
        <w:keepLines w:val="0"/>
        <w:spacing w:before="240" w:after="240" w:line="360" w:lineRule="auto"/>
        <w:rPr>
          <w:rFonts w:ascii="Arial" w:eastAsia="Arial" w:hAnsi="Arial" w:cs="Arial"/>
          <w:b/>
          <w:bCs/>
          <w:color w:val="auto"/>
        </w:rPr>
      </w:pPr>
      <w:bookmarkStart w:id="13" w:name="_Toc1788844273"/>
      <w:r w:rsidRPr="031BB6BE">
        <w:rPr>
          <w:rFonts w:ascii="Arial" w:eastAsia="Arial" w:hAnsi="Arial" w:cs="Arial"/>
          <w:b/>
          <w:bCs/>
          <w:color w:val="auto"/>
        </w:rPr>
        <w:t>2.1.</w:t>
      </w:r>
      <w:r w:rsidR="6DC2D47E" w:rsidRPr="031BB6BE">
        <w:rPr>
          <w:rFonts w:ascii="Arial" w:eastAsia="Arial" w:hAnsi="Arial" w:cs="Arial"/>
          <w:b/>
          <w:bCs/>
          <w:color w:val="auto"/>
        </w:rPr>
        <w:t>2</w:t>
      </w:r>
      <w:r w:rsidRPr="031BB6BE">
        <w:rPr>
          <w:rFonts w:ascii="Arial" w:eastAsia="Arial" w:hAnsi="Arial" w:cs="Arial"/>
          <w:b/>
          <w:bCs/>
          <w:color w:val="auto"/>
        </w:rPr>
        <w:t xml:space="preserve"> </w:t>
      </w:r>
      <w:r w:rsidR="38C59001" w:rsidRPr="031BB6BE">
        <w:rPr>
          <w:rFonts w:ascii="Arial" w:eastAsia="Arial" w:hAnsi="Arial" w:cs="Arial"/>
          <w:b/>
          <w:bCs/>
          <w:color w:val="auto"/>
        </w:rPr>
        <w:t xml:space="preserve">Requisitos </w:t>
      </w:r>
      <w:r w:rsidR="06DC017C" w:rsidRPr="031BB6BE">
        <w:rPr>
          <w:rFonts w:ascii="Arial" w:eastAsia="Arial" w:hAnsi="Arial" w:cs="Arial"/>
          <w:b/>
          <w:bCs/>
          <w:color w:val="auto"/>
        </w:rPr>
        <w:t>não funcionais</w:t>
      </w:r>
      <w:bookmarkEnd w:id="13"/>
    </w:p>
    <w:p w14:paraId="6798EE15" w14:textId="173AD70A" w:rsidR="1E8E7D88" w:rsidRDefault="1E8E7D88" w:rsidP="029E288B">
      <w:pPr>
        <w:spacing w:before="240" w:after="240" w:line="360" w:lineRule="auto"/>
        <w:ind w:firstLine="709"/>
      </w:pPr>
    </w:p>
    <w:p w14:paraId="395F0665" w14:textId="16BDC5A3" w:rsidR="1D06FA40" w:rsidRDefault="5E7F921F" w:rsidP="029E288B">
      <w:pPr>
        <w:spacing w:before="240" w:after="240" w:line="360" w:lineRule="auto"/>
        <w:ind w:firstLine="709"/>
        <w:jc w:val="both"/>
        <w:rPr>
          <w:rFonts w:ascii="Arial" w:eastAsia="Arial" w:hAnsi="Arial" w:cs="Arial"/>
          <w:color w:val="000000" w:themeColor="text1"/>
          <w:sz w:val="24"/>
          <w:szCs w:val="24"/>
        </w:rPr>
      </w:pPr>
      <w:r w:rsidRPr="031BB6BE">
        <w:rPr>
          <w:rFonts w:ascii="Arial" w:eastAsia="Arial" w:hAnsi="Arial" w:cs="Arial"/>
          <w:color w:val="000000" w:themeColor="text1"/>
          <w:sz w:val="24"/>
          <w:szCs w:val="24"/>
        </w:rPr>
        <w:t>[RNF 001] - Prover Banco de Dados</w:t>
      </w:r>
    </w:p>
    <w:p w14:paraId="43318DC5" w14:textId="5D4FFF8D" w:rsidR="1D06FA40" w:rsidRDefault="1BD314CB"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Prioridade:</w:t>
      </w:r>
      <w:r w:rsidR="272E91AB" w:rsidRPr="029E288B">
        <w:rPr>
          <w:rFonts w:ascii="Arial" w:eastAsia="Arial" w:hAnsi="Arial" w:cs="Arial"/>
          <w:color w:val="000000" w:themeColor="text1"/>
          <w:sz w:val="24"/>
          <w:szCs w:val="24"/>
        </w:rPr>
        <w:t>Alta</w:t>
      </w:r>
      <w:r w:rsidR="1D06FA40">
        <w:br/>
      </w:r>
      <w:r w:rsidR="1D06FA40">
        <w:tab/>
      </w:r>
      <w:r w:rsidR="5236B0BE" w:rsidRPr="029E288B">
        <w:rPr>
          <w:rFonts w:ascii="Arial" w:eastAsia="Arial" w:hAnsi="Arial" w:cs="Arial"/>
          <w:color w:val="000000" w:themeColor="text1"/>
          <w:sz w:val="24"/>
          <w:szCs w:val="24"/>
        </w:rPr>
        <w:t>Descrição: Prover um banco de dados que seja capaz de armazenar os dados dos usuários e suas ações na rede social de forma eficiente e escalável.</w:t>
      </w:r>
    </w:p>
    <w:p w14:paraId="53843962" w14:textId="2319F313" w:rsidR="1D06FA40" w:rsidRDefault="5F471471" w:rsidP="029E288B">
      <w:pPr>
        <w:spacing w:before="240" w:after="240" w:line="360" w:lineRule="auto"/>
        <w:ind w:firstLine="709"/>
        <w:jc w:val="both"/>
        <w:rPr>
          <w:rFonts w:ascii="Arial" w:eastAsia="Arial" w:hAnsi="Arial" w:cs="Arial"/>
          <w:color w:val="000000" w:themeColor="text1"/>
          <w:sz w:val="24"/>
          <w:szCs w:val="24"/>
        </w:rPr>
      </w:pPr>
      <w:r w:rsidRPr="031BB6BE">
        <w:rPr>
          <w:rFonts w:ascii="Arial" w:eastAsia="Arial" w:hAnsi="Arial" w:cs="Arial"/>
          <w:color w:val="000000" w:themeColor="text1"/>
          <w:sz w:val="24"/>
          <w:szCs w:val="24"/>
        </w:rPr>
        <w:t xml:space="preserve"> </w:t>
      </w:r>
      <w:r w:rsidR="3C16ADC4">
        <w:br/>
      </w:r>
      <w:r w:rsidR="3C16ADC4">
        <w:tab/>
      </w:r>
      <w:r w:rsidR="5E7F921F" w:rsidRPr="031BB6BE">
        <w:rPr>
          <w:rFonts w:ascii="Arial" w:eastAsia="Arial" w:hAnsi="Arial" w:cs="Arial"/>
          <w:color w:val="000000" w:themeColor="text1"/>
          <w:sz w:val="24"/>
          <w:szCs w:val="24"/>
        </w:rPr>
        <w:t>[RNF 002] -</w:t>
      </w:r>
      <w:r w:rsidR="5576F887" w:rsidRPr="031BB6BE">
        <w:rPr>
          <w:rFonts w:ascii="Arial" w:eastAsia="Arial" w:hAnsi="Arial" w:cs="Arial"/>
          <w:color w:val="000000" w:themeColor="text1"/>
          <w:sz w:val="24"/>
          <w:szCs w:val="24"/>
        </w:rPr>
        <w:t xml:space="preserve"> Disponibilizar</w:t>
      </w:r>
      <w:r w:rsidR="5E7F921F" w:rsidRPr="031BB6BE">
        <w:rPr>
          <w:rFonts w:ascii="Arial" w:eastAsia="Arial" w:hAnsi="Arial" w:cs="Arial"/>
          <w:color w:val="000000" w:themeColor="text1"/>
          <w:sz w:val="24"/>
          <w:szCs w:val="24"/>
        </w:rPr>
        <w:t xml:space="preserve"> Conexão com o Banco de Dados</w:t>
      </w:r>
    </w:p>
    <w:p w14:paraId="2B2233F9" w14:textId="610BA8C6" w:rsidR="3F2FF177" w:rsidRDefault="75904211" w:rsidP="008412E1">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Prioridade:Média</w:t>
      </w:r>
      <w:r w:rsidR="1D06FA40">
        <w:br/>
      </w:r>
      <w:r w:rsidR="5236B0BE" w:rsidRPr="029E288B">
        <w:rPr>
          <w:rFonts w:ascii="Arial" w:eastAsia="Arial" w:hAnsi="Arial" w:cs="Arial"/>
          <w:color w:val="000000" w:themeColor="text1"/>
          <w:sz w:val="24"/>
          <w:szCs w:val="24"/>
        </w:rPr>
        <w:t>Descrição: Estabelecer e manter uma conexão confiável com o banco de dados para garantir o acesso rápido e seguro aos dados.</w:t>
      </w:r>
    </w:p>
    <w:p w14:paraId="298DD9AF" w14:textId="270BCA7A" w:rsidR="1D06FA40" w:rsidRDefault="5E7F921F" w:rsidP="031BB6BE">
      <w:pPr>
        <w:spacing w:before="240" w:after="240" w:line="360" w:lineRule="auto"/>
        <w:ind w:firstLine="709"/>
        <w:jc w:val="both"/>
        <w:rPr>
          <w:rFonts w:ascii="Arial" w:eastAsia="Arial" w:hAnsi="Arial" w:cs="Arial"/>
          <w:color w:val="000000" w:themeColor="text1"/>
          <w:sz w:val="24"/>
          <w:szCs w:val="24"/>
        </w:rPr>
      </w:pPr>
      <w:r w:rsidRPr="031BB6BE">
        <w:rPr>
          <w:rFonts w:ascii="Arial" w:eastAsia="Arial" w:hAnsi="Arial" w:cs="Arial"/>
          <w:color w:val="000000" w:themeColor="text1"/>
          <w:sz w:val="24"/>
          <w:szCs w:val="24"/>
        </w:rPr>
        <w:lastRenderedPageBreak/>
        <w:t>[RNF 003] -</w:t>
      </w:r>
      <w:r w:rsidR="28435020" w:rsidRPr="031BB6BE">
        <w:rPr>
          <w:rFonts w:ascii="Arial" w:eastAsia="Arial" w:hAnsi="Arial" w:cs="Arial"/>
          <w:color w:val="000000" w:themeColor="text1"/>
          <w:sz w:val="24"/>
          <w:szCs w:val="24"/>
        </w:rPr>
        <w:t xml:space="preserve"> </w:t>
      </w:r>
      <w:r w:rsidRPr="031BB6BE">
        <w:rPr>
          <w:rFonts w:ascii="Arial" w:eastAsia="Arial" w:hAnsi="Arial" w:cs="Arial"/>
          <w:color w:val="000000" w:themeColor="text1"/>
          <w:sz w:val="24"/>
          <w:szCs w:val="24"/>
        </w:rPr>
        <w:t xml:space="preserve">Garantir Segurança dos Dados </w:t>
      </w:r>
    </w:p>
    <w:p w14:paraId="1CE69B8C" w14:textId="1756AAFE" w:rsidR="1D06FA40" w:rsidRDefault="7690D9A7" w:rsidP="029E288B">
      <w:pPr>
        <w:spacing w:before="240" w:after="240" w:line="360" w:lineRule="auto"/>
        <w:ind w:firstLine="709"/>
        <w:jc w:val="both"/>
        <w:rPr>
          <w:rFonts w:ascii="Arial" w:eastAsia="Arial" w:hAnsi="Arial" w:cs="Arial"/>
          <w:color w:val="000000" w:themeColor="text1"/>
          <w:sz w:val="24"/>
          <w:szCs w:val="24"/>
        </w:rPr>
      </w:pPr>
      <w:r w:rsidRPr="031BB6BE">
        <w:rPr>
          <w:rFonts w:ascii="Arial" w:eastAsia="Arial" w:hAnsi="Arial" w:cs="Arial"/>
          <w:color w:val="000000" w:themeColor="text1"/>
          <w:sz w:val="24"/>
          <w:szCs w:val="24"/>
        </w:rPr>
        <w:t>Prioridade:Alta</w:t>
      </w:r>
      <w:r w:rsidR="1414C93E">
        <w:br/>
      </w:r>
      <w:r w:rsidR="1414C93E">
        <w:tab/>
      </w:r>
      <w:r w:rsidR="5E7F921F" w:rsidRPr="031BB6BE">
        <w:rPr>
          <w:rFonts w:ascii="Arial" w:eastAsia="Arial" w:hAnsi="Arial" w:cs="Arial"/>
          <w:color w:val="000000" w:themeColor="text1"/>
          <w:sz w:val="24"/>
          <w:szCs w:val="24"/>
        </w:rPr>
        <w:t>Descrição: Garantir a segurança dos dados dos usuários por meio de medidas como criptografia e controle de acesso, além de assegurar a persistência dos dados, evitando perdas de informações importantes.</w:t>
      </w:r>
    </w:p>
    <w:p w14:paraId="70A07A9F" w14:textId="4A758831" w:rsidR="3F2FF177" w:rsidRDefault="3F2FF177" w:rsidP="029E288B">
      <w:pPr>
        <w:spacing w:before="240" w:after="240" w:line="360" w:lineRule="auto"/>
        <w:ind w:firstLine="709"/>
        <w:jc w:val="both"/>
        <w:rPr>
          <w:rFonts w:ascii="Arial" w:eastAsia="Arial" w:hAnsi="Arial" w:cs="Arial"/>
          <w:color w:val="000000" w:themeColor="text1"/>
          <w:sz w:val="24"/>
          <w:szCs w:val="24"/>
        </w:rPr>
      </w:pPr>
    </w:p>
    <w:p w14:paraId="1CF61F33" w14:textId="1439314A" w:rsidR="1D06FA40" w:rsidRDefault="5E7F921F" w:rsidP="031BB6BE">
      <w:pPr>
        <w:spacing w:before="240" w:after="240" w:line="360" w:lineRule="auto"/>
        <w:ind w:firstLine="709"/>
        <w:jc w:val="both"/>
        <w:rPr>
          <w:rFonts w:ascii="Arial" w:eastAsia="Arial" w:hAnsi="Arial" w:cs="Arial"/>
          <w:color w:val="000000" w:themeColor="text1"/>
          <w:sz w:val="24"/>
          <w:szCs w:val="24"/>
        </w:rPr>
      </w:pPr>
      <w:r w:rsidRPr="031BB6BE">
        <w:rPr>
          <w:rFonts w:ascii="Arial" w:eastAsia="Arial" w:hAnsi="Arial" w:cs="Arial"/>
          <w:color w:val="000000" w:themeColor="text1"/>
          <w:sz w:val="24"/>
          <w:szCs w:val="24"/>
        </w:rPr>
        <w:t>[RNF 004] -</w:t>
      </w:r>
      <w:r w:rsidR="69DB8B48" w:rsidRPr="031BB6BE">
        <w:rPr>
          <w:rFonts w:ascii="Arial" w:eastAsia="Arial" w:hAnsi="Arial" w:cs="Arial"/>
          <w:color w:val="000000" w:themeColor="text1"/>
          <w:sz w:val="24"/>
          <w:szCs w:val="24"/>
        </w:rPr>
        <w:t xml:space="preserve"> Prover</w:t>
      </w:r>
      <w:r w:rsidRPr="031BB6BE">
        <w:rPr>
          <w:rFonts w:ascii="Arial" w:eastAsia="Arial" w:hAnsi="Arial" w:cs="Arial"/>
          <w:color w:val="000000" w:themeColor="text1"/>
          <w:sz w:val="24"/>
          <w:szCs w:val="24"/>
        </w:rPr>
        <w:t xml:space="preserve"> Compatibilidade </w:t>
      </w:r>
    </w:p>
    <w:p w14:paraId="65921CD3" w14:textId="72EA9DCC" w:rsidR="1D06FA40" w:rsidRDefault="102AD778" w:rsidP="029E288B">
      <w:pPr>
        <w:spacing w:before="240" w:after="240" w:line="360" w:lineRule="auto"/>
        <w:ind w:firstLine="709"/>
        <w:jc w:val="both"/>
        <w:rPr>
          <w:rFonts w:ascii="Arial" w:eastAsia="Arial" w:hAnsi="Arial" w:cs="Arial"/>
          <w:color w:val="000000" w:themeColor="text1"/>
          <w:sz w:val="24"/>
          <w:szCs w:val="24"/>
        </w:rPr>
      </w:pPr>
      <w:r w:rsidRPr="031BB6BE">
        <w:rPr>
          <w:rFonts w:ascii="Arial" w:eastAsia="Arial" w:hAnsi="Arial" w:cs="Arial"/>
          <w:color w:val="000000" w:themeColor="text1"/>
          <w:sz w:val="24"/>
          <w:szCs w:val="24"/>
        </w:rPr>
        <w:t>Prioridade:Média</w:t>
      </w:r>
      <w:r w:rsidR="0B75FACA">
        <w:br/>
      </w:r>
      <w:r w:rsidR="0B75FACA">
        <w:tab/>
      </w:r>
      <w:r w:rsidR="5E7F921F" w:rsidRPr="031BB6BE">
        <w:rPr>
          <w:rFonts w:ascii="Arial" w:eastAsia="Arial" w:hAnsi="Arial" w:cs="Arial"/>
          <w:color w:val="000000" w:themeColor="text1"/>
          <w:sz w:val="24"/>
          <w:szCs w:val="24"/>
        </w:rPr>
        <w:t>Descrição: Assegurar a compatibilidade do sistema com diferentes tipos de navegadores da web e dispositivos, incluindo computadores, tablets e smartphones, para oferecer uma experiência consistente aos usuários.</w:t>
      </w:r>
    </w:p>
    <w:p w14:paraId="7CEA84C3" w14:textId="45819ECC" w:rsidR="3F2FF177" w:rsidRDefault="3F2FF177" w:rsidP="029E288B">
      <w:pPr>
        <w:spacing w:before="240" w:after="240" w:line="360" w:lineRule="auto"/>
        <w:ind w:firstLine="709"/>
        <w:jc w:val="both"/>
        <w:rPr>
          <w:rFonts w:ascii="Arial" w:eastAsia="Arial" w:hAnsi="Arial" w:cs="Arial"/>
          <w:color w:val="000000" w:themeColor="text1"/>
          <w:sz w:val="24"/>
          <w:szCs w:val="24"/>
        </w:rPr>
      </w:pPr>
    </w:p>
    <w:p w14:paraId="305F9436" w14:textId="766788DF" w:rsidR="1D06FA40" w:rsidRDefault="5E7F921F" w:rsidP="031BB6BE">
      <w:pPr>
        <w:spacing w:before="240" w:after="240" w:line="360" w:lineRule="auto"/>
        <w:ind w:firstLine="709"/>
        <w:jc w:val="both"/>
        <w:rPr>
          <w:rFonts w:ascii="Arial" w:eastAsia="Arial" w:hAnsi="Arial" w:cs="Arial"/>
          <w:color w:val="000000" w:themeColor="text1"/>
          <w:sz w:val="24"/>
          <w:szCs w:val="24"/>
        </w:rPr>
      </w:pPr>
      <w:r w:rsidRPr="031BB6BE">
        <w:rPr>
          <w:rFonts w:ascii="Arial" w:eastAsia="Arial" w:hAnsi="Arial" w:cs="Arial"/>
          <w:color w:val="000000" w:themeColor="text1"/>
          <w:sz w:val="24"/>
          <w:szCs w:val="24"/>
        </w:rPr>
        <w:t>[RNF 005] -</w:t>
      </w:r>
      <w:r w:rsidR="4E8E4EDB" w:rsidRPr="031BB6BE">
        <w:rPr>
          <w:rFonts w:ascii="Arial" w:eastAsia="Arial" w:hAnsi="Arial" w:cs="Arial"/>
          <w:color w:val="000000" w:themeColor="text1"/>
          <w:sz w:val="24"/>
          <w:szCs w:val="24"/>
        </w:rPr>
        <w:t xml:space="preserve"> Disponibilizar Variedade de</w:t>
      </w:r>
      <w:r w:rsidRPr="031BB6BE">
        <w:rPr>
          <w:rFonts w:ascii="Arial" w:eastAsia="Arial" w:hAnsi="Arial" w:cs="Arial"/>
          <w:color w:val="000000" w:themeColor="text1"/>
          <w:sz w:val="24"/>
          <w:szCs w:val="24"/>
        </w:rPr>
        <w:t xml:space="preserve"> Idiomas</w:t>
      </w:r>
    </w:p>
    <w:p w14:paraId="2BBAB271" w14:textId="0541179B" w:rsidR="1D06FA40" w:rsidRDefault="4B85F07A" w:rsidP="029E288B">
      <w:pPr>
        <w:spacing w:before="240" w:after="240" w:line="360" w:lineRule="auto"/>
        <w:ind w:firstLine="709"/>
        <w:jc w:val="both"/>
        <w:rPr>
          <w:rFonts w:ascii="Arial" w:eastAsia="Arial" w:hAnsi="Arial" w:cs="Arial"/>
          <w:color w:val="000000" w:themeColor="text1"/>
          <w:sz w:val="24"/>
          <w:szCs w:val="24"/>
        </w:rPr>
      </w:pPr>
      <w:r w:rsidRPr="031BB6BE">
        <w:rPr>
          <w:rFonts w:ascii="Arial" w:eastAsia="Arial" w:hAnsi="Arial" w:cs="Arial"/>
          <w:color w:val="000000" w:themeColor="text1"/>
          <w:sz w:val="24"/>
          <w:szCs w:val="24"/>
        </w:rPr>
        <w:t>Prioridade:</w:t>
      </w:r>
      <w:r w:rsidR="00156BF2">
        <w:rPr>
          <w:rFonts w:ascii="Arial" w:eastAsia="Arial" w:hAnsi="Arial" w:cs="Arial"/>
          <w:color w:val="000000" w:themeColor="text1"/>
          <w:sz w:val="24"/>
          <w:szCs w:val="24"/>
        </w:rPr>
        <w:t>B</w:t>
      </w:r>
      <w:r w:rsidRPr="031BB6BE">
        <w:rPr>
          <w:rFonts w:ascii="Arial" w:eastAsia="Arial" w:hAnsi="Arial" w:cs="Arial"/>
          <w:color w:val="000000" w:themeColor="text1"/>
          <w:sz w:val="24"/>
          <w:szCs w:val="24"/>
        </w:rPr>
        <w:t>aixa</w:t>
      </w:r>
      <w:r w:rsidR="1BD141E3">
        <w:br/>
      </w:r>
      <w:r w:rsidR="1BD141E3">
        <w:tab/>
      </w:r>
      <w:r w:rsidR="5E7F921F" w:rsidRPr="031BB6BE">
        <w:rPr>
          <w:rFonts w:ascii="Arial" w:eastAsia="Arial" w:hAnsi="Arial" w:cs="Arial"/>
          <w:color w:val="000000" w:themeColor="text1"/>
          <w:sz w:val="24"/>
          <w:szCs w:val="24"/>
        </w:rPr>
        <w:t>Descrição: Oferecer suporte aos idiomas de interesse, incluindo o idioma nacional (Português) e o idioma internacional (Inglês), permitindo que os usuários escolham o idioma de sua preferência para interagir com a rede social.</w:t>
      </w:r>
    </w:p>
    <w:p w14:paraId="777D2B8D" w14:textId="1E72F4A2" w:rsidR="1D06FA40" w:rsidRDefault="1D06FA40" w:rsidP="029E288B">
      <w:pPr>
        <w:spacing w:before="240" w:after="240" w:line="360" w:lineRule="auto"/>
        <w:ind w:firstLine="709"/>
        <w:jc w:val="both"/>
        <w:rPr>
          <w:rFonts w:ascii="Arial" w:eastAsia="Arial" w:hAnsi="Arial" w:cs="Arial"/>
          <w:color w:val="000000" w:themeColor="text1"/>
          <w:sz w:val="24"/>
          <w:szCs w:val="24"/>
        </w:rPr>
      </w:pPr>
    </w:p>
    <w:p w14:paraId="3528F596" w14:textId="78A5D41C" w:rsidR="1D06FA40" w:rsidRDefault="1650000E" w:rsidP="029E288B">
      <w:pPr>
        <w:spacing w:before="240" w:after="240" w:line="360" w:lineRule="auto"/>
        <w:ind w:firstLine="709"/>
        <w:jc w:val="both"/>
        <w:rPr>
          <w:rFonts w:ascii="Arial" w:eastAsia="Arial" w:hAnsi="Arial" w:cs="Arial"/>
          <w:color w:val="000000" w:themeColor="text1"/>
          <w:sz w:val="24"/>
          <w:szCs w:val="24"/>
        </w:rPr>
      </w:pPr>
      <w:r w:rsidRPr="031BB6BE">
        <w:rPr>
          <w:rFonts w:ascii="Arial" w:eastAsia="Arial" w:hAnsi="Arial" w:cs="Arial"/>
          <w:color w:val="000000" w:themeColor="text1"/>
          <w:sz w:val="24"/>
          <w:szCs w:val="24"/>
        </w:rPr>
        <w:t>[RNF 0</w:t>
      </w:r>
      <w:r w:rsidR="717C0B87" w:rsidRPr="031BB6BE">
        <w:rPr>
          <w:rFonts w:ascii="Arial" w:eastAsia="Arial" w:hAnsi="Arial" w:cs="Arial"/>
          <w:color w:val="000000" w:themeColor="text1"/>
          <w:sz w:val="24"/>
          <w:szCs w:val="24"/>
        </w:rPr>
        <w:t>06</w:t>
      </w:r>
      <w:r w:rsidRPr="031BB6BE">
        <w:rPr>
          <w:rFonts w:ascii="Arial" w:eastAsia="Arial" w:hAnsi="Arial" w:cs="Arial"/>
          <w:color w:val="000000" w:themeColor="text1"/>
          <w:sz w:val="24"/>
          <w:szCs w:val="24"/>
        </w:rPr>
        <w:t>] -</w:t>
      </w:r>
      <w:r w:rsidR="5E51B4D7" w:rsidRPr="031BB6BE">
        <w:rPr>
          <w:rFonts w:ascii="Arial" w:eastAsia="Arial" w:hAnsi="Arial" w:cs="Arial"/>
          <w:color w:val="000000" w:themeColor="text1"/>
          <w:sz w:val="24"/>
          <w:szCs w:val="24"/>
        </w:rPr>
        <w:t xml:space="preserve"> P</w:t>
      </w:r>
      <w:r w:rsidR="5BE475AC" w:rsidRPr="031BB6BE">
        <w:rPr>
          <w:rFonts w:ascii="Arial" w:eastAsia="Arial" w:hAnsi="Arial" w:cs="Arial"/>
          <w:color w:val="000000" w:themeColor="text1"/>
          <w:sz w:val="24"/>
          <w:szCs w:val="24"/>
        </w:rPr>
        <w:t>r</w:t>
      </w:r>
      <w:r w:rsidR="5E51B4D7" w:rsidRPr="031BB6BE">
        <w:rPr>
          <w:rFonts w:ascii="Arial" w:eastAsia="Arial" w:hAnsi="Arial" w:cs="Arial"/>
          <w:color w:val="000000" w:themeColor="text1"/>
          <w:sz w:val="24"/>
          <w:szCs w:val="24"/>
        </w:rPr>
        <w:t>over</w:t>
      </w:r>
      <w:r w:rsidRPr="031BB6BE">
        <w:rPr>
          <w:rFonts w:ascii="Arial" w:eastAsia="Arial" w:hAnsi="Arial" w:cs="Arial"/>
          <w:color w:val="000000" w:themeColor="text1"/>
          <w:sz w:val="24"/>
          <w:szCs w:val="24"/>
        </w:rPr>
        <w:t xml:space="preserve"> Conformidade</w:t>
      </w:r>
    </w:p>
    <w:p w14:paraId="233C3082" w14:textId="60171478" w:rsidR="1D06FA40" w:rsidRDefault="78BC50AE"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 xml:space="preserve">Prioridade: </w:t>
      </w:r>
      <w:r w:rsidR="6080ECF1" w:rsidRPr="029E288B">
        <w:rPr>
          <w:rFonts w:ascii="Arial" w:eastAsia="Arial" w:hAnsi="Arial" w:cs="Arial"/>
          <w:color w:val="000000" w:themeColor="text1"/>
          <w:sz w:val="24"/>
          <w:szCs w:val="24"/>
        </w:rPr>
        <w:t>M</w:t>
      </w:r>
      <w:r w:rsidR="2FCBB71E" w:rsidRPr="029E288B">
        <w:rPr>
          <w:rFonts w:ascii="Arial" w:eastAsia="Arial" w:hAnsi="Arial" w:cs="Arial"/>
          <w:color w:val="000000" w:themeColor="text1"/>
          <w:sz w:val="24"/>
          <w:szCs w:val="24"/>
        </w:rPr>
        <w:t>edia</w:t>
      </w:r>
      <w:r w:rsidR="1D06FA40">
        <w:br/>
      </w:r>
      <w:r w:rsidR="1D06FA40">
        <w:tab/>
      </w:r>
      <w:r w:rsidRPr="029E288B">
        <w:rPr>
          <w:rFonts w:ascii="Arial" w:eastAsia="Arial" w:hAnsi="Arial" w:cs="Arial"/>
          <w:color w:val="000000" w:themeColor="text1"/>
          <w:sz w:val="24"/>
          <w:szCs w:val="24"/>
        </w:rPr>
        <w:t>Descrição: A rede social deve cumprir todas as leis e regulamentos de privacidade, protegendo os dados dos usuários de acordo com as normas.</w:t>
      </w:r>
    </w:p>
    <w:p w14:paraId="7EF29DE7" w14:textId="77777777" w:rsidR="008412E1" w:rsidRDefault="008412E1" w:rsidP="029E288B">
      <w:pPr>
        <w:spacing w:before="240" w:after="240" w:line="360" w:lineRule="auto"/>
        <w:ind w:firstLine="709"/>
        <w:jc w:val="both"/>
      </w:pPr>
    </w:p>
    <w:p w14:paraId="2DB460A2" w14:textId="7B18BC09" w:rsidR="1D06FA40" w:rsidRDefault="1D06FA40" w:rsidP="029E288B">
      <w:pPr>
        <w:spacing w:before="240" w:after="240" w:line="360" w:lineRule="auto"/>
        <w:ind w:firstLine="709"/>
        <w:jc w:val="both"/>
        <w:rPr>
          <w:rFonts w:ascii="Arial" w:eastAsia="Arial" w:hAnsi="Arial" w:cs="Arial"/>
          <w:color w:val="000000" w:themeColor="text1"/>
          <w:sz w:val="24"/>
          <w:szCs w:val="24"/>
        </w:rPr>
      </w:pPr>
      <w:r>
        <w:lastRenderedPageBreak/>
        <w:br/>
      </w:r>
      <w:r>
        <w:tab/>
      </w:r>
      <w:r w:rsidR="483DC761" w:rsidRPr="031BB6BE">
        <w:rPr>
          <w:rFonts w:ascii="Arial" w:eastAsia="Arial" w:hAnsi="Arial" w:cs="Arial"/>
          <w:color w:val="000000" w:themeColor="text1"/>
          <w:sz w:val="24"/>
          <w:szCs w:val="24"/>
        </w:rPr>
        <w:t xml:space="preserve">[RNF 007] </w:t>
      </w:r>
      <w:r w:rsidR="68D545DE" w:rsidRPr="031BB6BE">
        <w:rPr>
          <w:rFonts w:ascii="Arial" w:eastAsia="Arial" w:hAnsi="Arial" w:cs="Arial"/>
          <w:color w:val="000000" w:themeColor="text1"/>
          <w:sz w:val="24"/>
          <w:szCs w:val="24"/>
        </w:rPr>
        <w:t>- Prover</w:t>
      </w:r>
      <w:r w:rsidR="7000E1D5" w:rsidRPr="031BB6BE">
        <w:rPr>
          <w:rFonts w:ascii="Arial" w:eastAsia="Arial" w:hAnsi="Arial" w:cs="Arial"/>
          <w:color w:val="000000" w:themeColor="text1"/>
          <w:sz w:val="24"/>
          <w:szCs w:val="24"/>
        </w:rPr>
        <w:t xml:space="preserve"> </w:t>
      </w:r>
      <w:r w:rsidR="5E073286" w:rsidRPr="031BB6BE">
        <w:rPr>
          <w:rFonts w:ascii="Arial" w:eastAsia="Arial" w:hAnsi="Arial" w:cs="Arial"/>
          <w:color w:val="000000" w:themeColor="text1"/>
          <w:sz w:val="24"/>
          <w:szCs w:val="24"/>
        </w:rPr>
        <w:t>Interface Intuitiva</w:t>
      </w:r>
    </w:p>
    <w:p w14:paraId="773999B6" w14:textId="17958E9D" w:rsidR="1D06FA40" w:rsidRDefault="1CBECD2F"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 xml:space="preserve">Prioridade: </w:t>
      </w:r>
      <w:r w:rsidR="0DFDD96A" w:rsidRPr="029E288B">
        <w:rPr>
          <w:rFonts w:ascii="Arial" w:eastAsia="Arial" w:hAnsi="Arial" w:cs="Arial"/>
          <w:color w:val="000000" w:themeColor="text1"/>
          <w:sz w:val="24"/>
          <w:szCs w:val="24"/>
        </w:rPr>
        <w:t>A</w:t>
      </w:r>
      <w:r w:rsidR="2C83D306" w:rsidRPr="029E288B">
        <w:rPr>
          <w:rFonts w:ascii="Arial" w:eastAsia="Arial" w:hAnsi="Arial" w:cs="Arial"/>
          <w:color w:val="000000" w:themeColor="text1"/>
          <w:sz w:val="24"/>
          <w:szCs w:val="24"/>
        </w:rPr>
        <w:t>lta</w:t>
      </w:r>
      <w:r w:rsidR="1D06FA40">
        <w:br/>
      </w:r>
      <w:r w:rsidR="1D06FA40">
        <w:tab/>
      </w:r>
      <w:r w:rsidRPr="029E288B">
        <w:rPr>
          <w:rFonts w:ascii="Arial" w:eastAsia="Arial" w:hAnsi="Arial" w:cs="Arial"/>
          <w:color w:val="000000" w:themeColor="text1"/>
          <w:sz w:val="24"/>
          <w:szCs w:val="24"/>
        </w:rPr>
        <w:t>Descrição: A interface do usuário deve ser intuitiva e de fácil utilização, proporcionando uma experiência amigável para usuários.</w:t>
      </w:r>
    </w:p>
    <w:p w14:paraId="351C4984" w14:textId="0FE127E3" w:rsidR="029E288B" w:rsidRDefault="029E288B" w:rsidP="029E288B">
      <w:pPr>
        <w:spacing w:before="240" w:after="240" w:line="360" w:lineRule="auto"/>
        <w:ind w:firstLine="709"/>
        <w:jc w:val="both"/>
        <w:rPr>
          <w:rFonts w:ascii="Arial" w:eastAsia="Arial" w:hAnsi="Arial" w:cs="Arial"/>
          <w:color w:val="000000" w:themeColor="text1"/>
          <w:sz w:val="24"/>
          <w:szCs w:val="24"/>
        </w:rPr>
      </w:pPr>
    </w:p>
    <w:p w14:paraId="6A716640" w14:textId="45B9CD77" w:rsidR="0B652F62" w:rsidRDefault="0B652F62"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[RNF 008] - Eficiência da Conexão com Banco de Dados</w:t>
      </w:r>
    </w:p>
    <w:p w14:paraId="7A3BB25D" w14:textId="36BB811D" w:rsidR="0B652F62" w:rsidRDefault="0B652F62"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Prioridade: alta</w:t>
      </w:r>
      <w:r>
        <w:br/>
      </w:r>
      <w:r>
        <w:tab/>
      </w:r>
      <w:r w:rsidRPr="029E288B">
        <w:rPr>
          <w:rFonts w:ascii="Arial" w:eastAsia="Arial" w:hAnsi="Arial" w:cs="Arial"/>
          <w:color w:val="000000" w:themeColor="text1"/>
          <w:sz w:val="24"/>
          <w:szCs w:val="24"/>
        </w:rPr>
        <w:t>Descrição: O sistema deve estabelecer conexões rápidas com o banco de dados, garantindo tempos mínimos de latência durante operações de leitura e gravação.</w:t>
      </w:r>
    </w:p>
    <w:p w14:paraId="047D5872" w14:textId="3E0100B9" w:rsidR="029E288B" w:rsidRDefault="029E288B" w:rsidP="029E288B">
      <w:pPr>
        <w:spacing w:before="240" w:after="240" w:line="360" w:lineRule="auto"/>
        <w:ind w:firstLine="709"/>
        <w:jc w:val="both"/>
        <w:rPr>
          <w:rFonts w:ascii="Arial" w:eastAsia="Arial" w:hAnsi="Arial" w:cs="Arial"/>
          <w:color w:val="000000" w:themeColor="text1"/>
          <w:sz w:val="24"/>
          <w:szCs w:val="24"/>
        </w:rPr>
      </w:pPr>
    </w:p>
    <w:p w14:paraId="18098885" w14:textId="2FE8FAA1" w:rsidR="0B652F62" w:rsidRDefault="0B652F62"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[RNF 0</w:t>
      </w:r>
      <w:r w:rsidR="5827D212" w:rsidRPr="029E288B">
        <w:rPr>
          <w:rFonts w:ascii="Arial" w:eastAsia="Arial" w:hAnsi="Arial" w:cs="Arial"/>
          <w:color w:val="000000" w:themeColor="text1"/>
          <w:sz w:val="24"/>
          <w:szCs w:val="24"/>
        </w:rPr>
        <w:t>09</w:t>
      </w:r>
      <w:r w:rsidRPr="029E288B">
        <w:rPr>
          <w:rFonts w:ascii="Arial" w:eastAsia="Arial" w:hAnsi="Arial" w:cs="Arial"/>
          <w:color w:val="000000" w:themeColor="text1"/>
          <w:sz w:val="24"/>
          <w:szCs w:val="24"/>
        </w:rPr>
        <w:t>] - Backup e Recuperação</w:t>
      </w:r>
    </w:p>
    <w:p w14:paraId="3A9645D7" w14:textId="3CA091D7" w:rsidR="029E288B" w:rsidRDefault="0B652F62" w:rsidP="008412E1">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Prioridade: alta</w:t>
      </w:r>
      <w:r>
        <w:br/>
      </w:r>
      <w:r>
        <w:tab/>
      </w:r>
      <w:r w:rsidRPr="029E288B">
        <w:rPr>
          <w:rFonts w:ascii="Arial" w:eastAsia="Arial" w:hAnsi="Arial" w:cs="Arial"/>
          <w:color w:val="000000" w:themeColor="text1"/>
          <w:sz w:val="24"/>
          <w:szCs w:val="24"/>
        </w:rPr>
        <w:t>Descrição: Estabelecer uma política de backup automático do banco de dados, garantindo a integridade dos dados e possibilitando a recuperação em caso de falhas.</w:t>
      </w:r>
    </w:p>
    <w:p w14:paraId="65D59981" w14:textId="4AD0FE6C" w:rsidR="1D06FA40" w:rsidRDefault="1D06FA40" w:rsidP="029E288B">
      <w:pPr>
        <w:pStyle w:val="Ttulo2"/>
        <w:keepNext w:val="0"/>
        <w:keepLines w:val="0"/>
        <w:spacing w:before="240" w:after="240" w:line="360" w:lineRule="auto"/>
        <w:rPr>
          <w:rFonts w:ascii="Arial" w:eastAsia="Arial" w:hAnsi="Arial" w:cs="Arial"/>
          <w:b/>
          <w:bCs/>
          <w:color w:val="auto"/>
          <w:sz w:val="24"/>
          <w:szCs w:val="24"/>
        </w:rPr>
      </w:pPr>
      <w:bookmarkStart w:id="14" w:name="_Toc1635454781"/>
      <w:r>
        <w:br/>
      </w:r>
      <w:r w:rsidR="744EF202" w:rsidRPr="031BB6BE">
        <w:rPr>
          <w:rFonts w:ascii="Arial" w:eastAsia="Arial" w:hAnsi="Arial" w:cs="Arial"/>
          <w:b/>
          <w:bCs/>
          <w:color w:val="auto"/>
          <w:sz w:val="24"/>
          <w:szCs w:val="24"/>
        </w:rPr>
        <w:t>2.</w:t>
      </w:r>
      <w:r w:rsidR="1D7ED12E" w:rsidRPr="031BB6BE">
        <w:rPr>
          <w:rFonts w:ascii="Arial" w:eastAsia="Arial" w:hAnsi="Arial" w:cs="Arial"/>
          <w:b/>
          <w:bCs/>
          <w:color w:val="auto"/>
          <w:sz w:val="24"/>
          <w:szCs w:val="24"/>
        </w:rPr>
        <w:t>2</w:t>
      </w:r>
      <w:r w:rsidR="744EF202" w:rsidRPr="031BB6BE">
        <w:rPr>
          <w:rFonts w:ascii="Arial" w:eastAsia="Arial" w:hAnsi="Arial" w:cs="Arial"/>
          <w:b/>
          <w:bCs/>
          <w:color w:val="auto"/>
          <w:sz w:val="24"/>
          <w:szCs w:val="24"/>
        </w:rPr>
        <w:t xml:space="preserve"> Prototipagem</w:t>
      </w:r>
      <w:bookmarkEnd w:id="14"/>
    </w:p>
    <w:p w14:paraId="7218FE69" w14:textId="331F2F61" w:rsidR="1D06FA40" w:rsidRDefault="15F81F8F" w:rsidP="029E288B">
      <w:pPr>
        <w:spacing w:before="240" w:after="240" w:line="360" w:lineRule="auto"/>
        <w:ind w:firstLine="709"/>
        <w:jc w:val="both"/>
        <w:rPr>
          <w:rFonts w:ascii="Arial" w:eastAsia="Arial" w:hAnsi="Arial" w:cs="Arial"/>
          <w:sz w:val="24"/>
          <w:szCs w:val="24"/>
        </w:rPr>
      </w:pPr>
      <w:bookmarkStart w:id="15" w:name="_Int_s0kmDC9z"/>
      <w:r w:rsidRPr="029E288B">
        <w:rPr>
          <w:rFonts w:ascii="Arial" w:eastAsia="Arial" w:hAnsi="Arial" w:cs="Arial"/>
          <w:color w:val="0F0F0F"/>
          <w:sz w:val="24"/>
          <w:szCs w:val="24"/>
        </w:rPr>
        <w:t>Um protótipo é uma iteração inicial ou modelo preliminar de um produto, sistema ou design. Sua função principal é validar conceitos, realizar testes de funcionalidade e obter feedback antes da implementação total. A elaboração de protótipos desempenha um papel crucial na identificação de melhorias, ajustes e possíveis desafios, contribuindo para um desenvolvimento mais eficiente e bem-sucedido do projeto.</w:t>
      </w:r>
      <w:bookmarkEnd w:id="15"/>
    </w:p>
    <w:p w14:paraId="54F46E67" w14:textId="3D804FF8" w:rsidR="1D06FA40" w:rsidRDefault="15F81F8F" w:rsidP="029E288B">
      <w:pPr>
        <w:spacing w:before="240" w:after="240" w:line="360" w:lineRule="auto"/>
        <w:ind w:firstLine="709"/>
        <w:jc w:val="both"/>
        <w:rPr>
          <w:rFonts w:ascii="Arial" w:eastAsia="Arial" w:hAnsi="Arial" w:cs="Arial"/>
          <w:b/>
          <w:bCs/>
        </w:rPr>
      </w:pPr>
      <w:r w:rsidRPr="029E288B">
        <w:rPr>
          <w:rFonts w:ascii="Arial" w:eastAsia="Arial" w:hAnsi="Arial" w:cs="Arial"/>
          <w:color w:val="0F0F0F"/>
          <w:sz w:val="24"/>
          <w:szCs w:val="24"/>
        </w:rPr>
        <w:t xml:space="preserve">Ao usas os protótipos, foi possível identificar de forma mais precisa as funcionalidades que estavam ausentes ou que precisavam ser redefinidas. Isso contribui-o significativamente para uma compreensão mais completa das necessidades dos </w:t>
      </w:r>
      <w:r w:rsidRPr="029E288B">
        <w:rPr>
          <w:rFonts w:ascii="Arial" w:eastAsia="Arial" w:hAnsi="Arial" w:cs="Arial"/>
          <w:color w:val="0F0F0F"/>
          <w:sz w:val="24"/>
          <w:szCs w:val="24"/>
        </w:rPr>
        <w:lastRenderedPageBreak/>
        <w:t>usuários, permitindo ajustes antes da implementação final. Além disso, o protótipo serviu como um instrumento para auxiliar o design, oferecendo uma visão mais clara de como a rede social será visualmente e em termos de interação.</w:t>
      </w:r>
    </w:p>
    <w:p w14:paraId="10469868" w14:textId="42198A56" w:rsidR="1D06FA40" w:rsidRDefault="1D06FA40" w:rsidP="029E288B">
      <w:pPr>
        <w:spacing w:before="240" w:after="240" w:line="360" w:lineRule="auto"/>
        <w:ind w:firstLine="709"/>
        <w:jc w:val="both"/>
        <w:rPr>
          <w:rFonts w:ascii="Arial" w:eastAsia="Arial" w:hAnsi="Arial" w:cs="Arial"/>
          <w:color w:val="0F0F0F"/>
          <w:sz w:val="24"/>
          <w:szCs w:val="24"/>
        </w:rPr>
      </w:pPr>
    </w:p>
    <w:p w14:paraId="78221E8D" w14:textId="1816861A" w:rsidR="1D06FA40" w:rsidRDefault="744EF202" w:rsidP="029E288B">
      <w:pPr>
        <w:pStyle w:val="Ttulo3"/>
        <w:keepNext w:val="0"/>
        <w:keepLines w:val="0"/>
        <w:rPr>
          <w:rFonts w:ascii="Arial" w:eastAsia="Arial" w:hAnsi="Arial" w:cs="Arial"/>
          <w:b/>
          <w:bCs/>
          <w:color w:val="auto"/>
        </w:rPr>
      </w:pPr>
      <w:bookmarkStart w:id="16" w:name="_Toc1313283886"/>
      <w:r w:rsidRPr="031BB6BE">
        <w:rPr>
          <w:rFonts w:ascii="Arial" w:eastAsia="Arial" w:hAnsi="Arial" w:cs="Arial"/>
          <w:b/>
          <w:bCs/>
          <w:color w:val="auto"/>
        </w:rPr>
        <w:t>2.</w:t>
      </w:r>
      <w:r w:rsidR="3522A1F0" w:rsidRPr="031BB6BE">
        <w:rPr>
          <w:rFonts w:ascii="Arial" w:eastAsia="Arial" w:hAnsi="Arial" w:cs="Arial"/>
          <w:b/>
          <w:bCs/>
          <w:color w:val="auto"/>
        </w:rPr>
        <w:t>2</w:t>
      </w:r>
      <w:r w:rsidRPr="031BB6BE">
        <w:rPr>
          <w:rFonts w:ascii="Arial" w:eastAsia="Arial" w:hAnsi="Arial" w:cs="Arial"/>
          <w:b/>
          <w:bCs/>
          <w:color w:val="auto"/>
        </w:rPr>
        <w:t>.1 Prototipagem - De baixa definição</w:t>
      </w:r>
      <w:bookmarkEnd w:id="16"/>
    </w:p>
    <w:p w14:paraId="68D2529F" w14:textId="727CD892" w:rsidR="1D06FA40" w:rsidRDefault="15F81F8F" w:rsidP="029E288B">
      <w:pPr>
        <w:spacing w:before="240" w:after="240" w:line="360" w:lineRule="auto"/>
        <w:ind w:firstLine="709"/>
        <w:jc w:val="both"/>
        <w:rPr>
          <w:rFonts w:ascii="Arial" w:eastAsia="Arial" w:hAnsi="Arial" w:cs="Arial"/>
          <w:color w:val="0F0F0F"/>
          <w:sz w:val="24"/>
          <w:szCs w:val="24"/>
        </w:rPr>
      </w:pPr>
      <w:r w:rsidRPr="029E288B">
        <w:rPr>
          <w:rFonts w:ascii="Arial" w:eastAsia="Arial" w:hAnsi="Arial" w:cs="Arial"/>
          <w:color w:val="0F0F0F"/>
          <w:sz w:val="24"/>
          <w:szCs w:val="24"/>
        </w:rPr>
        <w:t>A utilização de protótipos de baixa definição</w:t>
      </w:r>
      <w:r w:rsidR="56D264F7" w:rsidRPr="029E288B">
        <w:rPr>
          <w:rFonts w:ascii="Arial" w:eastAsia="Arial" w:hAnsi="Arial" w:cs="Arial"/>
          <w:color w:val="0F0F0F"/>
          <w:sz w:val="24"/>
          <w:szCs w:val="24"/>
        </w:rPr>
        <w:t xml:space="preserve"> no </w:t>
      </w:r>
      <w:r w:rsidR="56D264F7" w:rsidRPr="029E288B">
        <w:rPr>
          <w:rFonts w:ascii="Arial" w:eastAsia="Arial" w:hAnsi="Arial" w:cs="Arial"/>
          <w:color w:val="0F0F0F"/>
          <w:sz w:val="24"/>
          <w:szCs w:val="24"/>
          <w:highlight w:val="yellow"/>
        </w:rPr>
        <w:t>APENDICE,</w:t>
      </w:r>
      <w:r w:rsidRPr="029E288B">
        <w:rPr>
          <w:rFonts w:ascii="Arial" w:eastAsia="Arial" w:hAnsi="Arial" w:cs="Arial"/>
          <w:color w:val="0F0F0F"/>
          <w:sz w:val="24"/>
          <w:szCs w:val="24"/>
        </w:rPr>
        <w:t xml:space="preserve"> é uma prática valiosa nas fases iniciais do desenvolvimento de um produto ou sistema, permitindo testar conceitos, funcionalidades e designs de maneira rápida e econômica. No nosso projeto, optamos por criar protótipos de baixa definição utilizando papel sulfite, uma escolha fundamentada na sua acessibilidade econômica e na liberdade criativa que proporciona.</w:t>
      </w:r>
    </w:p>
    <w:p w14:paraId="7AED6368" w14:textId="3BBF09D9" w:rsidR="1D06FA40" w:rsidRDefault="15F81F8F" w:rsidP="029E288B">
      <w:pPr>
        <w:spacing w:before="240" w:after="240" w:line="360" w:lineRule="auto"/>
        <w:ind w:firstLine="709"/>
        <w:jc w:val="both"/>
        <w:rPr>
          <w:rFonts w:ascii="Arial" w:eastAsia="Arial" w:hAnsi="Arial" w:cs="Arial"/>
          <w:color w:val="0F0F0F"/>
          <w:sz w:val="24"/>
          <w:szCs w:val="24"/>
        </w:rPr>
      </w:pPr>
      <w:r w:rsidRPr="029E288B">
        <w:rPr>
          <w:rFonts w:ascii="Arial" w:eastAsia="Arial" w:hAnsi="Arial" w:cs="Arial"/>
          <w:color w:val="0F0F0F"/>
          <w:sz w:val="24"/>
          <w:szCs w:val="24"/>
        </w:rPr>
        <w:t>Na interação com as telas, simulada por meio dos protótipos de papel sulfite, ofereceu uma perspectiva de como os usuários poderiam interagir com o sistema. Esse método prático permitiu a identificação rápida de possíveis melhorias na usabilidade e na experiência do usuário, proporcionando dicas valiosas que poderiam ser incorporados antes mesmo da implementação completa. Além disso, o uso de protótipos de baixa definição facilitou a rápida demonstração do conceito visual do site para os membros da equipe, promovendo uma compreensão de design do site.</w:t>
      </w:r>
    </w:p>
    <w:p w14:paraId="666A7C47" w14:textId="6F9F1BFD" w:rsidR="1D06FA40" w:rsidRDefault="1D06FA40" w:rsidP="029E288B">
      <w:pPr>
        <w:spacing w:before="240" w:after="240" w:line="360" w:lineRule="auto"/>
        <w:ind w:firstLine="680"/>
        <w:jc w:val="both"/>
        <w:rPr>
          <w:rStyle w:val="Ttulo2Char"/>
          <w:rFonts w:ascii="Arial" w:eastAsia="Arial" w:hAnsi="Arial" w:cs="Arial"/>
          <w:b/>
          <w:bCs/>
          <w:color w:val="auto"/>
          <w:sz w:val="24"/>
          <w:szCs w:val="24"/>
        </w:rPr>
      </w:pPr>
    </w:p>
    <w:p w14:paraId="50ECA8DC" w14:textId="7E9C02FD" w:rsidR="1D06FA40" w:rsidRDefault="0A1F8E3C" w:rsidP="6279CB20">
      <w:pPr>
        <w:spacing w:before="240" w:after="240" w:line="360" w:lineRule="auto"/>
        <w:jc w:val="both"/>
        <w:rPr>
          <w:rStyle w:val="Ttulo2Char"/>
          <w:rFonts w:ascii="Arial" w:eastAsia="Arial" w:hAnsi="Arial" w:cs="Arial"/>
          <w:b/>
          <w:bCs/>
          <w:color w:val="auto"/>
          <w:sz w:val="24"/>
          <w:szCs w:val="24"/>
        </w:rPr>
      </w:pPr>
      <w:bookmarkStart w:id="17" w:name="_Toc699080245"/>
      <w:r w:rsidRPr="031BB6BE">
        <w:rPr>
          <w:rStyle w:val="Ttulo2Char"/>
          <w:rFonts w:ascii="Arial" w:eastAsia="Arial" w:hAnsi="Arial" w:cs="Arial"/>
          <w:b/>
          <w:bCs/>
          <w:color w:val="auto"/>
          <w:sz w:val="24"/>
          <w:szCs w:val="24"/>
        </w:rPr>
        <w:t xml:space="preserve">2.2.3 Prototipagem – De </w:t>
      </w:r>
      <w:r w:rsidR="2C608DA1" w:rsidRPr="031BB6BE">
        <w:rPr>
          <w:rStyle w:val="Ttulo2Char"/>
          <w:rFonts w:ascii="Arial" w:eastAsia="Arial" w:hAnsi="Arial" w:cs="Arial"/>
          <w:b/>
          <w:bCs/>
          <w:color w:val="auto"/>
          <w:sz w:val="24"/>
          <w:szCs w:val="24"/>
        </w:rPr>
        <w:t>média</w:t>
      </w:r>
      <w:r w:rsidRPr="031BB6BE">
        <w:rPr>
          <w:rStyle w:val="Ttulo2Char"/>
          <w:rFonts w:ascii="Arial" w:eastAsia="Arial" w:hAnsi="Arial" w:cs="Arial"/>
          <w:b/>
          <w:bCs/>
          <w:color w:val="auto"/>
          <w:sz w:val="24"/>
          <w:szCs w:val="24"/>
        </w:rPr>
        <w:t xml:space="preserve"> definição</w:t>
      </w:r>
      <w:bookmarkEnd w:id="17"/>
    </w:p>
    <w:p w14:paraId="217FA73F" w14:textId="0FA11750" w:rsidR="1D06FA40" w:rsidRDefault="7F751F07" w:rsidP="031BB6BE">
      <w:pPr>
        <w:spacing w:before="240" w:after="240" w:line="360" w:lineRule="auto"/>
        <w:ind w:firstLine="720"/>
        <w:rPr>
          <w:rStyle w:val="Ttulo2Char"/>
          <w:rFonts w:ascii="Arial" w:eastAsia="Arial" w:hAnsi="Arial" w:cs="Arial"/>
          <w:color w:val="auto"/>
          <w:sz w:val="24"/>
          <w:szCs w:val="24"/>
        </w:rPr>
      </w:pPr>
      <w:r w:rsidRPr="031BB6BE">
        <w:rPr>
          <w:rFonts w:ascii="Arial" w:eastAsia="Arial" w:hAnsi="Arial" w:cs="Arial"/>
          <w:sz w:val="24"/>
          <w:szCs w:val="24"/>
        </w:rPr>
        <w:t>A prototipagem de média</w:t>
      </w:r>
      <w:r w:rsidR="7BF2B894" w:rsidRPr="031BB6BE">
        <w:rPr>
          <w:rFonts w:ascii="Arial" w:eastAsia="Arial" w:hAnsi="Arial" w:cs="Arial"/>
          <w:sz w:val="24"/>
          <w:szCs w:val="24"/>
        </w:rPr>
        <w:t>,</w:t>
      </w:r>
      <w:r w:rsidRPr="031BB6BE">
        <w:rPr>
          <w:rFonts w:ascii="Arial" w:eastAsia="Arial" w:hAnsi="Arial" w:cs="Arial"/>
          <w:sz w:val="24"/>
          <w:szCs w:val="24"/>
        </w:rPr>
        <w:t xml:space="preserve"> e à criação de modelos ou representações interativas de um produto ou sistema durante a fase de design. Esses protótipos ocupam uma posição intermediária entre as versões iniciais, de baixa definição, e as mais detalhadas de alta definição, buscando equilibrar </w:t>
      </w:r>
      <w:r w:rsidR="0BC745C1" w:rsidRPr="031BB6BE">
        <w:rPr>
          <w:rFonts w:ascii="Arial" w:eastAsia="Arial" w:hAnsi="Arial" w:cs="Arial"/>
          <w:sz w:val="24"/>
          <w:szCs w:val="24"/>
        </w:rPr>
        <w:t>simplicidade</w:t>
      </w:r>
      <w:r w:rsidRPr="031BB6BE">
        <w:rPr>
          <w:rFonts w:ascii="Arial" w:eastAsia="Arial" w:hAnsi="Arial" w:cs="Arial"/>
          <w:sz w:val="24"/>
          <w:szCs w:val="24"/>
        </w:rPr>
        <w:t xml:space="preserve"> na visualização de funcionalidades. São essenciais em fases intermediárias do desenvolvimento, permitindo feedback específico sobre </w:t>
      </w:r>
      <w:r w:rsidR="3FA200E5" w:rsidRPr="031BB6BE">
        <w:rPr>
          <w:rFonts w:ascii="Arial" w:eastAsia="Arial" w:hAnsi="Arial" w:cs="Arial"/>
          <w:sz w:val="24"/>
          <w:szCs w:val="24"/>
        </w:rPr>
        <w:t>o</w:t>
      </w:r>
      <w:r w:rsidRPr="031BB6BE">
        <w:rPr>
          <w:rFonts w:ascii="Arial" w:eastAsia="Arial" w:hAnsi="Arial" w:cs="Arial"/>
          <w:sz w:val="24"/>
          <w:szCs w:val="24"/>
        </w:rPr>
        <w:t xml:space="preserve"> design</w:t>
      </w:r>
      <w:r w:rsidR="238A17A6" w:rsidRPr="031BB6BE">
        <w:rPr>
          <w:rFonts w:ascii="Arial" w:eastAsia="Arial" w:hAnsi="Arial" w:cs="Arial"/>
          <w:sz w:val="24"/>
          <w:szCs w:val="24"/>
        </w:rPr>
        <w:t>.</w:t>
      </w:r>
    </w:p>
    <w:p w14:paraId="20B7CFF9" w14:textId="5461AEE3" w:rsidR="1D06FA40" w:rsidRDefault="24277E59" w:rsidP="031BB6BE">
      <w:pPr>
        <w:spacing w:before="240" w:after="240" w:line="360" w:lineRule="auto"/>
        <w:ind w:firstLine="680"/>
        <w:rPr>
          <w:rStyle w:val="Ttulo2Char"/>
          <w:rFonts w:ascii="Arial" w:eastAsia="Arial" w:hAnsi="Arial" w:cs="Arial"/>
          <w:color w:val="auto"/>
          <w:sz w:val="24"/>
          <w:szCs w:val="24"/>
        </w:rPr>
      </w:pPr>
      <w:r w:rsidRPr="031BB6BE">
        <w:rPr>
          <w:rFonts w:ascii="Arial" w:eastAsia="Arial" w:hAnsi="Arial" w:cs="Arial"/>
          <w:sz w:val="24"/>
          <w:szCs w:val="24"/>
        </w:rPr>
        <w:lastRenderedPageBreak/>
        <w:t xml:space="preserve">Para realizar a prototipagem de média definição disposta no </w:t>
      </w:r>
      <w:r w:rsidRPr="031BB6BE">
        <w:rPr>
          <w:rFonts w:ascii="Arial" w:eastAsia="Arial" w:hAnsi="Arial" w:cs="Arial"/>
          <w:sz w:val="24"/>
          <w:szCs w:val="24"/>
          <w:highlight w:val="yellow"/>
        </w:rPr>
        <w:t>APÊNDICE</w:t>
      </w:r>
      <w:r w:rsidR="561ECE68" w:rsidRPr="031BB6BE">
        <w:rPr>
          <w:rFonts w:ascii="Arial" w:eastAsia="Arial" w:hAnsi="Arial" w:cs="Arial"/>
          <w:sz w:val="24"/>
          <w:szCs w:val="24"/>
          <w:highlight w:val="yellow"/>
        </w:rPr>
        <w:t xml:space="preserve"> I</w:t>
      </w:r>
      <w:r w:rsidRPr="031BB6BE">
        <w:rPr>
          <w:rFonts w:ascii="Arial" w:eastAsia="Arial" w:hAnsi="Arial" w:cs="Arial"/>
          <w:sz w:val="24"/>
          <w:szCs w:val="24"/>
        </w:rPr>
        <w:t>, escolhemos o Balsamiq como ferramenta. Ele proporcionou uma representação mais detalhada do que o protótipo de baixa definição, apresentando telas mais esquematizadas e de mais detalhes. Ao utilizar uma ferramenta especializada em modelagem de telas, ganhamos precisão comparada ao protótipo de baixa definição, que foi feito manualmente em papel. Essa escolha facilitou uma compreensão mais aprofundada da aplicação e permitiu ajustes no design.</w:t>
      </w:r>
    </w:p>
    <w:p w14:paraId="58D2D214" w14:textId="7134D541" w:rsidR="1D06FA40" w:rsidRDefault="1D06FA40" w:rsidP="029E288B">
      <w:pPr>
        <w:spacing w:before="240" w:after="240" w:line="360" w:lineRule="auto"/>
        <w:ind w:firstLine="680"/>
        <w:jc w:val="both"/>
        <w:rPr>
          <w:rStyle w:val="Ttulo2Char"/>
          <w:rFonts w:ascii="Arial" w:eastAsia="Arial" w:hAnsi="Arial" w:cs="Arial"/>
          <w:b/>
          <w:bCs/>
          <w:color w:val="auto"/>
          <w:sz w:val="24"/>
          <w:szCs w:val="24"/>
        </w:rPr>
      </w:pPr>
    </w:p>
    <w:p w14:paraId="1705FC79" w14:textId="2BD9F566" w:rsidR="1D06FA40" w:rsidRDefault="4AAEA5D0" w:rsidP="029E288B">
      <w:pPr>
        <w:pStyle w:val="Ttulo3"/>
        <w:keepNext w:val="0"/>
        <w:keepLines w:val="0"/>
        <w:spacing w:before="240" w:after="240" w:line="360" w:lineRule="auto"/>
        <w:rPr>
          <w:rFonts w:ascii="Arial" w:eastAsia="Arial" w:hAnsi="Arial" w:cs="Arial"/>
          <w:b/>
          <w:bCs/>
          <w:color w:val="auto"/>
        </w:rPr>
      </w:pPr>
      <w:bookmarkStart w:id="18" w:name="_Toc931719006"/>
      <w:r w:rsidRPr="031BB6BE">
        <w:rPr>
          <w:rFonts w:ascii="Arial" w:eastAsia="Arial" w:hAnsi="Arial" w:cs="Arial"/>
          <w:b/>
          <w:bCs/>
          <w:color w:val="auto"/>
        </w:rPr>
        <w:t>2.</w:t>
      </w:r>
      <w:r w:rsidR="5C8FCC83" w:rsidRPr="031BB6BE">
        <w:rPr>
          <w:rFonts w:ascii="Arial" w:eastAsia="Arial" w:hAnsi="Arial" w:cs="Arial"/>
          <w:b/>
          <w:bCs/>
          <w:color w:val="auto"/>
        </w:rPr>
        <w:t>2</w:t>
      </w:r>
      <w:r w:rsidRPr="031BB6BE">
        <w:rPr>
          <w:rFonts w:ascii="Arial" w:eastAsia="Arial" w:hAnsi="Arial" w:cs="Arial"/>
          <w:b/>
          <w:bCs/>
          <w:color w:val="auto"/>
        </w:rPr>
        <w:t>.</w:t>
      </w:r>
      <w:r w:rsidR="09C6C7BF" w:rsidRPr="031BB6BE">
        <w:rPr>
          <w:rFonts w:ascii="Arial" w:eastAsia="Arial" w:hAnsi="Arial" w:cs="Arial"/>
          <w:b/>
          <w:bCs/>
          <w:color w:val="auto"/>
        </w:rPr>
        <w:t>3</w:t>
      </w:r>
      <w:r w:rsidRPr="031BB6BE">
        <w:rPr>
          <w:rFonts w:ascii="Arial" w:eastAsia="Arial" w:hAnsi="Arial" w:cs="Arial"/>
          <w:b/>
          <w:bCs/>
          <w:color w:val="auto"/>
        </w:rPr>
        <w:t xml:space="preserve"> Prototipagem - De </w:t>
      </w:r>
      <w:r w:rsidR="754848C2" w:rsidRPr="031BB6BE">
        <w:rPr>
          <w:rFonts w:ascii="Arial" w:eastAsia="Arial" w:hAnsi="Arial" w:cs="Arial"/>
          <w:b/>
          <w:bCs/>
          <w:color w:val="auto"/>
        </w:rPr>
        <w:t>alta</w:t>
      </w:r>
      <w:r w:rsidRPr="031BB6BE">
        <w:rPr>
          <w:rFonts w:ascii="Arial" w:eastAsia="Arial" w:hAnsi="Arial" w:cs="Arial"/>
          <w:b/>
          <w:bCs/>
          <w:color w:val="auto"/>
        </w:rPr>
        <w:t xml:space="preserve"> definição</w:t>
      </w:r>
      <w:bookmarkEnd w:id="18"/>
    </w:p>
    <w:p w14:paraId="2196A415" w14:textId="7B311DC0" w:rsidR="1D06FA40" w:rsidRDefault="6880C21B" w:rsidP="029E288B">
      <w:pPr>
        <w:spacing w:before="240" w:after="240" w:line="360" w:lineRule="auto"/>
        <w:ind w:firstLine="720"/>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A</w:t>
      </w:r>
      <w:r w:rsidR="78645DF9" w:rsidRPr="029E288B">
        <w:rPr>
          <w:rFonts w:ascii="Arial" w:eastAsia="Arial" w:hAnsi="Arial" w:cs="Arial"/>
          <w:color w:val="000000" w:themeColor="text1"/>
          <w:sz w:val="24"/>
          <w:szCs w:val="24"/>
        </w:rPr>
        <w:t xml:space="preserve"> prototipagem de alta definição</w:t>
      </w:r>
      <w:r w:rsidR="15381BF1" w:rsidRPr="029E288B">
        <w:rPr>
          <w:rFonts w:ascii="Arial" w:eastAsia="Arial" w:hAnsi="Arial" w:cs="Arial"/>
          <w:color w:val="000000" w:themeColor="text1"/>
          <w:sz w:val="24"/>
          <w:szCs w:val="24"/>
        </w:rPr>
        <w:t xml:space="preserve"> correspondendo no </w:t>
      </w:r>
      <w:r w:rsidR="15381BF1" w:rsidRPr="029E288B">
        <w:rPr>
          <w:rFonts w:ascii="Arial" w:eastAsia="Arial" w:hAnsi="Arial" w:cs="Arial"/>
          <w:color w:val="000000" w:themeColor="text1"/>
          <w:sz w:val="24"/>
          <w:szCs w:val="24"/>
          <w:highlight w:val="yellow"/>
        </w:rPr>
        <w:t>APENDICE</w:t>
      </w:r>
      <w:r w:rsidR="6970C7F9" w:rsidRPr="029E288B">
        <w:rPr>
          <w:rFonts w:ascii="Arial" w:eastAsia="Arial" w:hAnsi="Arial" w:cs="Arial"/>
          <w:color w:val="000000" w:themeColor="text1"/>
          <w:sz w:val="24"/>
          <w:szCs w:val="24"/>
          <w:highlight w:val="yellow"/>
        </w:rPr>
        <w:t xml:space="preserve"> J</w:t>
      </w:r>
      <w:r w:rsidR="17E146AE" w:rsidRPr="029E288B">
        <w:rPr>
          <w:rFonts w:ascii="Arial" w:eastAsia="Arial" w:hAnsi="Arial" w:cs="Arial"/>
          <w:color w:val="000000" w:themeColor="text1"/>
          <w:sz w:val="24"/>
          <w:szCs w:val="24"/>
          <w:highlight w:val="yellow"/>
        </w:rPr>
        <w:t>,</w:t>
      </w:r>
      <w:r w:rsidR="78645DF9" w:rsidRPr="029E288B">
        <w:rPr>
          <w:rFonts w:ascii="Arial" w:eastAsia="Arial" w:hAnsi="Arial" w:cs="Arial"/>
          <w:color w:val="000000" w:themeColor="text1"/>
          <w:sz w:val="24"/>
          <w:szCs w:val="24"/>
        </w:rPr>
        <w:t xml:space="preserve"> é uma prática fundamental no processo de design, pois envolve a criação de modelos interativos e visualmente detalhados que reproduzem fielmente a aparência e a interação previstas para o produto final. Em contraste com os protótipos de baixa definição, que são mais simples e esquemáticos, os protótipos de alta definição proporcionam uma representação mais precisa e rica em detalhes.</w:t>
      </w:r>
    </w:p>
    <w:p w14:paraId="20DCC5B2" w14:textId="5DD99061" w:rsidR="1D06FA40" w:rsidRDefault="4AFF6359" w:rsidP="029E288B">
      <w:pPr>
        <w:spacing w:before="240" w:after="240" w:line="360" w:lineRule="auto"/>
        <w:ind w:firstLine="709"/>
        <w:jc w:val="both"/>
        <w:rPr>
          <w:rFonts w:ascii="Arial" w:eastAsia="Arial" w:hAnsi="Arial" w:cs="Arial"/>
          <w:b/>
          <w:bCs/>
        </w:rPr>
      </w:pPr>
      <w:r w:rsidRPr="029E288B">
        <w:rPr>
          <w:rFonts w:ascii="Arial" w:eastAsia="Arial" w:hAnsi="Arial" w:cs="Arial"/>
          <w:color w:val="000000" w:themeColor="text1"/>
          <w:sz w:val="24"/>
          <w:szCs w:val="24"/>
        </w:rPr>
        <w:t>Em nosso projeto, optamos por utilizar a ferramenta Figma para desenvolver protótipos de alta definição, o que se revelou uma escolha estratégica. Ele ofereceu uma notável liberdade criativa, permitindo-nos criar designs que se aproximavam de maneira extraordinária do visual do site final. Essa abordagem não apenas proporcionou uma representação visual precisa, mas também destacou com clareza as funcionalidades e a interação do usuário.</w:t>
      </w:r>
    </w:p>
    <w:p w14:paraId="665E6469" w14:textId="4B92EE76" w:rsidR="1D06FA40" w:rsidRDefault="1D06FA40" w:rsidP="6279CB20">
      <w:pPr>
        <w:spacing w:before="240" w:after="240" w:line="360" w:lineRule="auto"/>
        <w:ind w:firstLine="709"/>
        <w:jc w:val="both"/>
        <w:rPr>
          <w:rFonts w:ascii="Arial" w:eastAsia="Arial" w:hAnsi="Arial" w:cs="Arial"/>
          <w:sz w:val="24"/>
          <w:szCs w:val="24"/>
        </w:rPr>
      </w:pPr>
      <w:r>
        <w:br/>
      </w:r>
      <w:r w:rsidR="31859B22" w:rsidRPr="6279CB20">
        <w:rPr>
          <w:rStyle w:val="Ttulo1Char"/>
          <w:rFonts w:ascii="Arial" w:eastAsia="Arial" w:hAnsi="Arial" w:cs="Arial"/>
          <w:b/>
          <w:bCs/>
          <w:color w:val="auto"/>
          <w:sz w:val="24"/>
          <w:szCs w:val="24"/>
        </w:rPr>
        <w:t>2.3 Quadro Comparativo com Requisitos Funcionais, Protótipos e Casos de Uso</w:t>
      </w:r>
    </w:p>
    <w:p w14:paraId="1F5EF95A" w14:textId="254B74A5" w:rsidR="1D06FA40" w:rsidRDefault="31859B22" w:rsidP="6279CB20">
      <w:pPr>
        <w:spacing w:before="240" w:after="240" w:line="360" w:lineRule="auto"/>
        <w:ind w:firstLine="709"/>
        <w:jc w:val="both"/>
      </w:pPr>
      <w:r w:rsidRPr="6279CB20">
        <w:rPr>
          <w:rFonts w:ascii="Arial" w:eastAsia="Arial" w:hAnsi="Arial" w:cs="Arial"/>
          <w:b/>
          <w:bCs/>
          <w:color w:val="242424"/>
          <w:sz w:val="24"/>
          <w:szCs w:val="24"/>
        </w:rPr>
        <w:t xml:space="preserve"> </w:t>
      </w:r>
      <w:r w:rsidR="49B9CBE6" w:rsidRPr="6279CB20">
        <w:rPr>
          <w:rFonts w:ascii="Arial" w:eastAsia="Arial" w:hAnsi="Arial" w:cs="Arial"/>
          <w:color w:val="242424"/>
          <w:sz w:val="24"/>
          <w:szCs w:val="24"/>
        </w:rPr>
        <w:t xml:space="preserve">Ao alinhar os diagramas de casos de uso com o protótipo baseado nos requisitos funcionais, conseguimos realizar uma análise das informações. Essa abordagem nos permitiu aprimorar a compreensão dos requisitos e como eles conversavam de maneira interativa com o design e as telas do site. A ligação entre os casos de uso e o design das </w:t>
      </w:r>
      <w:r w:rsidR="49B9CBE6" w:rsidRPr="6279CB20">
        <w:rPr>
          <w:rFonts w:ascii="Arial" w:eastAsia="Arial" w:hAnsi="Arial" w:cs="Arial"/>
          <w:color w:val="242424"/>
          <w:sz w:val="24"/>
          <w:szCs w:val="24"/>
        </w:rPr>
        <w:lastRenderedPageBreak/>
        <w:t>telas ofereceu uma visão mais clara de como as funcionalidades seriam implementadas visualmente. Essa análise detalhada proporcionou uma compreensão mais profunda dos requisitos funcionais, contribuindo para uma abordagem mais sutil e coesa no desenvolvimento do projeto.</w:t>
      </w:r>
      <w:r w:rsidRPr="6279CB20">
        <w:rPr>
          <w:rFonts w:ascii="Arial" w:eastAsia="Arial" w:hAnsi="Arial" w:cs="Arial"/>
          <w:sz w:val="24"/>
          <w:szCs w:val="24"/>
        </w:rPr>
        <w:t xml:space="preserve"> </w:t>
      </w:r>
      <w:r w:rsidR="1D06FA40">
        <w:br/>
      </w:r>
      <w:r w:rsidR="4E105318">
        <w:rPr>
          <w:noProof/>
        </w:rPr>
        <w:drawing>
          <wp:inline distT="0" distB="0" distL="0" distR="0" wp14:anchorId="0ACBF7C7" wp14:editId="185A1E37">
            <wp:extent cx="4628436" cy="5972175"/>
            <wp:effectExtent l="0" t="0" r="0" b="0"/>
            <wp:docPr id="1911371931" name="Picture 191137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628436" cy="5972175"/>
                    </a:xfrm>
                    <a:prstGeom prst="rect">
                      <a:avLst/>
                    </a:prstGeom>
                  </pic:spPr>
                </pic:pic>
              </a:graphicData>
            </a:graphic>
          </wp:inline>
        </w:drawing>
      </w:r>
    </w:p>
    <w:p w14:paraId="6894521D" w14:textId="20032697" w:rsidR="538FB2D9" w:rsidRDefault="538FB2D9" w:rsidP="6279CB20">
      <w:pPr>
        <w:spacing w:before="240" w:after="240" w:line="360" w:lineRule="auto"/>
        <w:ind w:firstLine="709"/>
        <w:jc w:val="both"/>
      </w:pPr>
      <w:r>
        <w:rPr>
          <w:noProof/>
        </w:rPr>
        <w:lastRenderedPageBreak/>
        <w:drawing>
          <wp:inline distT="0" distB="0" distL="0" distR="0" wp14:anchorId="5182A8A2" wp14:editId="4961A883">
            <wp:extent cx="4198104" cy="4951081"/>
            <wp:effectExtent l="0" t="0" r="0" b="0"/>
            <wp:docPr id="1247129061" name="Picture 1247129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198104" cy="4951081"/>
                    </a:xfrm>
                    <a:prstGeom prst="rect">
                      <a:avLst/>
                    </a:prstGeom>
                  </pic:spPr>
                </pic:pic>
              </a:graphicData>
            </a:graphic>
          </wp:inline>
        </w:drawing>
      </w:r>
    </w:p>
    <w:p w14:paraId="79829835" w14:textId="7707C6BC" w:rsidR="6279CB20" w:rsidRPr="008412E1" w:rsidRDefault="34ADF625" w:rsidP="008412E1">
      <w:pPr>
        <w:spacing w:before="240" w:after="240" w:line="360" w:lineRule="auto"/>
        <w:ind w:firstLine="709"/>
        <w:jc w:val="both"/>
      </w:pPr>
      <w:r>
        <w:rPr>
          <w:noProof/>
        </w:rPr>
        <w:drawing>
          <wp:inline distT="0" distB="0" distL="0" distR="0" wp14:anchorId="3334AB67" wp14:editId="19DF5FF6">
            <wp:extent cx="4200525" cy="2546568"/>
            <wp:effectExtent l="0" t="0" r="0" b="0"/>
            <wp:docPr id="643189818" name="Picture 643189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200525" cy="2546568"/>
                    </a:xfrm>
                    <a:prstGeom prst="rect">
                      <a:avLst/>
                    </a:prstGeom>
                  </pic:spPr>
                </pic:pic>
              </a:graphicData>
            </a:graphic>
          </wp:inline>
        </w:drawing>
      </w:r>
    </w:p>
    <w:p w14:paraId="2C6EFDD1" w14:textId="2A485F29" w:rsidR="1D06FA40" w:rsidRDefault="6611063D" w:rsidP="029E288B">
      <w:pPr>
        <w:spacing w:before="240" w:after="240" w:line="360" w:lineRule="auto"/>
        <w:jc w:val="both"/>
        <w:rPr>
          <w:rFonts w:ascii="Arial" w:eastAsia="Arial" w:hAnsi="Arial" w:cs="Arial"/>
          <w:b/>
          <w:bCs/>
        </w:rPr>
      </w:pPr>
      <w:bookmarkStart w:id="19" w:name="_Toc1559586699"/>
      <w:r w:rsidRPr="031BB6BE">
        <w:rPr>
          <w:rStyle w:val="Ttulo2Char"/>
          <w:rFonts w:ascii="Arial" w:eastAsia="Arial" w:hAnsi="Arial" w:cs="Arial"/>
          <w:b/>
          <w:bCs/>
          <w:color w:val="auto"/>
          <w:sz w:val="24"/>
          <w:szCs w:val="24"/>
        </w:rPr>
        <w:lastRenderedPageBreak/>
        <w:t>2.</w:t>
      </w:r>
      <w:r w:rsidR="2559833D" w:rsidRPr="031BB6BE">
        <w:rPr>
          <w:rStyle w:val="Ttulo2Char"/>
          <w:rFonts w:ascii="Arial" w:eastAsia="Arial" w:hAnsi="Arial" w:cs="Arial"/>
          <w:b/>
          <w:bCs/>
          <w:color w:val="auto"/>
          <w:sz w:val="24"/>
          <w:szCs w:val="24"/>
        </w:rPr>
        <w:t>4</w:t>
      </w:r>
      <w:r w:rsidRPr="031BB6BE">
        <w:rPr>
          <w:rStyle w:val="Ttulo2Char"/>
          <w:rFonts w:ascii="Arial" w:eastAsia="Arial" w:hAnsi="Arial" w:cs="Arial"/>
          <w:b/>
          <w:bCs/>
          <w:color w:val="auto"/>
          <w:sz w:val="24"/>
          <w:szCs w:val="24"/>
        </w:rPr>
        <w:t xml:space="preserve"> Diagramas UML</w:t>
      </w:r>
      <w:bookmarkEnd w:id="19"/>
    </w:p>
    <w:p w14:paraId="2176A741" w14:textId="388B29B6" w:rsidR="1D06FA40" w:rsidRDefault="6CABFB74" w:rsidP="029E288B">
      <w:pPr>
        <w:spacing w:before="240" w:after="240" w:line="360" w:lineRule="auto"/>
        <w:ind w:firstLine="709"/>
        <w:jc w:val="both"/>
      </w:pPr>
      <w:r w:rsidRPr="029E288B">
        <w:rPr>
          <w:rFonts w:ascii="Arial" w:eastAsia="Arial" w:hAnsi="Arial" w:cs="Arial"/>
          <w:color w:val="000000" w:themeColor="text1"/>
          <w:sz w:val="24"/>
          <w:szCs w:val="24"/>
        </w:rPr>
        <w:t>Adotar o Diagrama UML (Unified Modeling Language) demonstrou ser uma decisão estratégica e essencial na engenharia do software, pois essa linguagem padrão proporciona uma abordagem visual simples e padronizada, que permite conceber a visualização dos documentos de sistemas complexos. Utilizamos o Diagrama UML como uma ferramenta para mapear e compreender como as diversas funcionalidades do nosso sistema interagem entre si, criando uma representação visual que serve como guia para a equipe.</w:t>
      </w:r>
      <w:r w:rsidR="66DB7C68" w:rsidRPr="029E288B">
        <w:rPr>
          <w:rFonts w:ascii="Arial" w:eastAsia="Arial" w:hAnsi="Arial" w:cs="Arial"/>
          <w:color w:val="000000" w:themeColor="text1"/>
          <w:sz w:val="24"/>
          <w:szCs w:val="24"/>
        </w:rPr>
        <w:t xml:space="preserve"> </w:t>
      </w:r>
    </w:p>
    <w:p w14:paraId="350C6B3E" w14:textId="6B7AAF07" w:rsidR="45FB9EB7" w:rsidRDefault="45FB9EB7"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A padronização dos nossos diagramas UML desempenhou um papel crucial na garantia de uma fácil visualização e compreensão. Ao seguir as convenções e notações estabelecidas pelo UML, conseguimos comunicar de maneira clara e eficiente a estrutura, interações e comportamentos do sistema. Essa consistência na representação gráfica simplificou a compreensão para os membros da equipe, promovendo uma compreensão maior do projeto.</w:t>
      </w:r>
    </w:p>
    <w:p w14:paraId="7B220F47" w14:textId="31CBE391" w:rsidR="029E288B" w:rsidRDefault="029E288B" w:rsidP="029E288B"/>
    <w:p w14:paraId="0DEAB837" w14:textId="580D01D0" w:rsidR="45FB9EB7" w:rsidRDefault="2C03B21C" w:rsidP="029E288B">
      <w:pPr>
        <w:pStyle w:val="Ttulo3"/>
        <w:keepNext w:val="0"/>
        <w:keepLines w:val="0"/>
        <w:spacing w:before="240" w:after="240" w:line="360" w:lineRule="auto"/>
        <w:rPr>
          <w:rFonts w:ascii="Arial" w:eastAsia="Arial" w:hAnsi="Arial" w:cs="Arial"/>
          <w:b/>
          <w:bCs/>
          <w:color w:val="auto"/>
        </w:rPr>
      </w:pPr>
      <w:bookmarkStart w:id="20" w:name="_Toc1609967437"/>
      <w:r w:rsidRPr="031BB6BE">
        <w:rPr>
          <w:rFonts w:ascii="Arial" w:eastAsia="Arial" w:hAnsi="Arial" w:cs="Arial"/>
          <w:b/>
          <w:bCs/>
          <w:color w:val="auto"/>
        </w:rPr>
        <w:t>2.</w:t>
      </w:r>
      <w:r w:rsidR="780F26E7" w:rsidRPr="031BB6BE">
        <w:rPr>
          <w:rFonts w:ascii="Arial" w:eastAsia="Arial" w:hAnsi="Arial" w:cs="Arial"/>
          <w:b/>
          <w:bCs/>
          <w:color w:val="auto"/>
        </w:rPr>
        <w:t>4</w:t>
      </w:r>
      <w:r w:rsidRPr="031BB6BE">
        <w:rPr>
          <w:rFonts w:ascii="Arial" w:eastAsia="Arial" w:hAnsi="Arial" w:cs="Arial"/>
          <w:b/>
          <w:bCs/>
          <w:color w:val="auto"/>
        </w:rPr>
        <w:t>.1 Casos de Uso</w:t>
      </w:r>
      <w:bookmarkEnd w:id="20"/>
    </w:p>
    <w:p w14:paraId="667794D5" w14:textId="21227EEF" w:rsidR="45FB9EB7" w:rsidRDefault="0A415A8B"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O Diagrama de Casos de Uso</w:t>
      </w:r>
      <w:r w:rsidR="020055DE" w:rsidRPr="029E288B">
        <w:rPr>
          <w:rFonts w:ascii="Arial" w:eastAsia="Arial" w:hAnsi="Arial" w:cs="Arial"/>
          <w:color w:val="000000" w:themeColor="text1"/>
          <w:sz w:val="24"/>
          <w:szCs w:val="24"/>
        </w:rPr>
        <w:t xml:space="preserve"> representado no </w:t>
      </w:r>
      <w:r w:rsidR="020055DE" w:rsidRPr="029E288B">
        <w:rPr>
          <w:rFonts w:ascii="Arial" w:eastAsia="Arial" w:hAnsi="Arial" w:cs="Arial"/>
          <w:color w:val="000000" w:themeColor="text1"/>
          <w:sz w:val="24"/>
          <w:szCs w:val="24"/>
          <w:highlight w:val="yellow"/>
        </w:rPr>
        <w:t>APENDICE B</w:t>
      </w:r>
      <w:r w:rsidRPr="029E288B">
        <w:rPr>
          <w:rFonts w:ascii="Arial" w:eastAsia="Arial" w:hAnsi="Arial" w:cs="Arial"/>
          <w:color w:val="000000" w:themeColor="text1"/>
          <w:sz w:val="24"/>
          <w:szCs w:val="24"/>
        </w:rPr>
        <w:t xml:space="preserve"> desempenha um papel essencial na UML, sendo uma ferramenta fundamental para a coleta e representação dos requisitos funcionais de um sistema, com especial ênfase nas interações com os usuários. Esta representação visual é valiosa para a comunicação e documentação das maneiras pelas quais os usuários interagem com o sistema e reciprocamente.</w:t>
      </w:r>
    </w:p>
    <w:p w14:paraId="7B14C676" w14:textId="3012F665" w:rsidR="0A415A8B" w:rsidRDefault="0A415A8B"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A aplicação do Diagrama de Casos de Uso na UML revelou-se como uma ferramenta indispensável na fase de coleta e representação dos requisitos funcionais do sistema, destacando as interações cruciais com os usuários. Essa representação visual tornou-se um componente essencial na comunicação e documentação das diversas maneiras pelas quais os usuários interagem com o sistema.</w:t>
      </w:r>
    </w:p>
    <w:p w14:paraId="6176B1E8" w14:textId="1E8C80E4" w:rsidR="5D5591E8" w:rsidRDefault="5D5591E8"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lastRenderedPageBreak/>
        <w:t>Além disso, a utilização do Diagrama de Casos de Uso teve um impacto significativo na fase de prototipagem. Ele proporcionou uma visão estruturada e orientada dos cenários, facilitando a criação de protótipos mais claros e alinhados com as expectativas dos usuários. Permitindo uma validação mais eficaz das funcionalidades propostas.</w:t>
      </w:r>
    </w:p>
    <w:p w14:paraId="01E23978" w14:textId="7B43625B" w:rsidR="029E288B" w:rsidRDefault="029E288B" w:rsidP="029E288B">
      <w:pPr>
        <w:spacing w:before="240" w:after="240" w:line="360" w:lineRule="auto"/>
        <w:ind w:firstLine="709"/>
        <w:jc w:val="both"/>
        <w:rPr>
          <w:rFonts w:ascii="Arial" w:eastAsia="Arial" w:hAnsi="Arial" w:cs="Arial"/>
          <w:color w:val="000000" w:themeColor="text1"/>
          <w:sz w:val="24"/>
          <w:szCs w:val="24"/>
        </w:rPr>
      </w:pPr>
    </w:p>
    <w:p w14:paraId="5260A4FB" w14:textId="256D558C" w:rsidR="3DC62427" w:rsidRDefault="6A2E9103" w:rsidP="029E288B">
      <w:pPr>
        <w:pStyle w:val="Ttulo3"/>
        <w:keepNext w:val="0"/>
        <w:keepLines w:val="0"/>
        <w:spacing w:before="240" w:after="240" w:line="360" w:lineRule="auto"/>
        <w:rPr>
          <w:rFonts w:ascii="Arial" w:eastAsia="Arial" w:hAnsi="Arial" w:cs="Arial"/>
          <w:b/>
          <w:bCs/>
          <w:color w:val="auto"/>
        </w:rPr>
      </w:pPr>
      <w:bookmarkStart w:id="21" w:name="_Toc1784475958"/>
      <w:r w:rsidRPr="031BB6BE">
        <w:rPr>
          <w:rFonts w:ascii="Arial" w:eastAsia="Arial" w:hAnsi="Arial" w:cs="Arial"/>
          <w:b/>
          <w:bCs/>
          <w:color w:val="auto"/>
        </w:rPr>
        <w:t>2.</w:t>
      </w:r>
      <w:r w:rsidR="17A08034" w:rsidRPr="031BB6BE">
        <w:rPr>
          <w:rFonts w:ascii="Arial" w:eastAsia="Arial" w:hAnsi="Arial" w:cs="Arial"/>
          <w:b/>
          <w:bCs/>
          <w:color w:val="auto"/>
        </w:rPr>
        <w:t>4</w:t>
      </w:r>
      <w:r w:rsidRPr="031BB6BE">
        <w:rPr>
          <w:rFonts w:ascii="Arial" w:eastAsia="Arial" w:hAnsi="Arial" w:cs="Arial"/>
          <w:b/>
          <w:bCs/>
          <w:color w:val="auto"/>
        </w:rPr>
        <w:t>.2 Diagrama de Classe</w:t>
      </w:r>
      <w:r w:rsidR="05A49486" w:rsidRPr="031BB6BE">
        <w:rPr>
          <w:rFonts w:ascii="Arial" w:eastAsia="Arial" w:hAnsi="Arial" w:cs="Arial"/>
          <w:b/>
          <w:bCs/>
          <w:color w:val="auto"/>
        </w:rPr>
        <w:t>s</w:t>
      </w:r>
      <w:bookmarkEnd w:id="21"/>
    </w:p>
    <w:p w14:paraId="464915FA" w14:textId="314AE443" w:rsidR="09CE3A8B" w:rsidRDefault="09CE3A8B"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O Diagrama de Classes</w:t>
      </w:r>
      <w:r w:rsidR="01C035AD" w:rsidRPr="029E288B">
        <w:rPr>
          <w:rFonts w:ascii="Arial" w:eastAsia="Arial" w:hAnsi="Arial" w:cs="Arial"/>
          <w:color w:val="000000" w:themeColor="text1"/>
          <w:sz w:val="24"/>
          <w:szCs w:val="24"/>
        </w:rPr>
        <w:t xml:space="preserve"> referenciado no </w:t>
      </w:r>
      <w:r w:rsidR="01C035AD" w:rsidRPr="029E288B">
        <w:rPr>
          <w:rFonts w:ascii="Arial" w:eastAsia="Arial" w:hAnsi="Arial" w:cs="Arial"/>
          <w:color w:val="000000" w:themeColor="text1"/>
          <w:sz w:val="24"/>
          <w:szCs w:val="24"/>
          <w:highlight w:val="yellow"/>
        </w:rPr>
        <w:t>APENCIDE C</w:t>
      </w:r>
      <w:r w:rsidRPr="029E288B">
        <w:rPr>
          <w:rFonts w:ascii="Arial" w:eastAsia="Arial" w:hAnsi="Arial" w:cs="Arial"/>
          <w:color w:val="000000" w:themeColor="text1"/>
          <w:sz w:val="24"/>
          <w:szCs w:val="24"/>
        </w:rPr>
        <w:t xml:space="preserve"> desempenha a função de proporcionar uma visão estática da estrutura de um sistema, apresentando uma representação das classes que compõem o sistema, juntamente com seus atributos, métodos e as conexões entre elas</w:t>
      </w:r>
    </w:p>
    <w:p w14:paraId="01A1197E" w14:textId="7D9E9800" w:rsidR="09CE3A8B" w:rsidRDefault="34B7E518"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Ao utilizarmos o Diagrama de Classes, obtivemos um guia detalhado para a construção do banco de dados do sistema. As classes representaram entidades distintas, com seus atributos, proporcionando uma estrutura sólida para a implementação do banco de dados. As relações entre as classes foram visualmente representadas, oferecendo uma compreensão clara das interações e dependências entre os componentes do sistema.</w:t>
      </w:r>
    </w:p>
    <w:p w14:paraId="3EDD116C" w14:textId="70ADD442" w:rsidR="04DF0FA4" w:rsidRDefault="04DF0FA4" w:rsidP="029E288B">
      <w:pPr>
        <w:spacing w:before="240" w:after="240" w:line="360" w:lineRule="auto"/>
        <w:ind w:firstLine="709"/>
        <w:jc w:val="both"/>
      </w:pPr>
      <w:r w:rsidRPr="029E288B">
        <w:rPr>
          <w:rFonts w:ascii="Arial" w:eastAsia="Arial" w:hAnsi="Arial" w:cs="Arial"/>
          <w:color w:val="000000" w:themeColor="text1"/>
          <w:sz w:val="24"/>
          <w:szCs w:val="24"/>
        </w:rPr>
        <w:t>Este diagrama não apenas orientou a estrutura do banco de dados, mas também serviu como um ponto de referência para o desenvolvimento do sistema como um todo. Ele deixou claro como as classes do sistema seriam definidas, quais atributos seriam associados a cada classe e como as classes interagiriam entre si. Isso proporcionou uma base sólida para o desenvolvimento da lógico, e a implementação eficaz das funcionalidades do sistema.</w:t>
      </w:r>
    </w:p>
    <w:p w14:paraId="04AFE8CE" w14:textId="2511855B" w:rsidR="029E288B" w:rsidRDefault="029E288B" w:rsidP="029E288B">
      <w:pPr>
        <w:spacing w:before="240" w:after="240" w:line="360" w:lineRule="auto"/>
        <w:ind w:firstLine="709"/>
        <w:jc w:val="both"/>
        <w:rPr>
          <w:rStyle w:val="Ttulo2Char"/>
          <w:rFonts w:ascii="Arial" w:eastAsia="Arial" w:hAnsi="Arial" w:cs="Arial"/>
          <w:b/>
          <w:bCs/>
          <w:color w:val="auto"/>
          <w:sz w:val="24"/>
          <w:szCs w:val="24"/>
        </w:rPr>
      </w:pPr>
    </w:p>
    <w:p w14:paraId="000B27AA" w14:textId="77777777" w:rsidR="008412E1" w:rsidRDefault="008412E1" w:rsidP="029E288B">
      <w:pPr>
        <w:spacing w:before="240" w:after="240" w:line="360" w:lineRule="auto"/>
        <w:ind w:firstLine="709"/>
        <w:jc w:val="both"/>
        <w:rPr>
          <w:rStyle w:val="Ttulo2Char"/>
          <w:rFonts w:ascii="Arial" w:eastAsia="Arial" w:hAnsi="Arial" w:cs="Arial"/>
          <w:b/>
          <w:bCs/>
          <w:color w:val="auto"/>
          <w:sz w:val="24"/>
          <w:szCs w:val="24"/>
        </w:rPr>
      </w:pPr>
    </w:p>
    <w:p w14:paraId="0109FCC8" w14:textId="77777777" w:rsidR="008412E1" w:rsidRDefault="008412E1" w:rsidP="029E288B">
      <w:pPr>
        <w:spacing w:before="240" w:after="240" w:line="360" w:lineRule="auto"/>
        <w:ind w:firstLine="709"/>
        <w:jc w:val="both"/>
        <w:rPr>
          <w:rStyle w:val="Ttulo2Char"/>
          <w:rFonts w:ascii="Arial" w:eastAsia="Arial" w:hAnsi="Arial" w:cs="Arial"/>
          <w:b/>
          <w:bCs/>
          <w:color w:val="auto"/>
          <w:sz w:val="24"/>
          <w:szCs w:val="24"/>
        </w:rPr>
      </w:pPr>
    </w:p>
    <w:p w14:paraId="7A1D0588" w14:textId="4CCD6CD3" w:rsidR="62DCC4CA" w:rsidRDefault="172BADA9" w:rsidP="029E288B">
      <w:pPr>
        <w:pStyle w:val="Ttulo2"/>
        <w:keepNext w:val="0"/>
        <w:keepLines w:val="0"/>
        <w:rPr>
          <w:rFonts w:ascii="Arial" w:eastAsia="Arial" w:hAnsi="Arial" w:cs="Arial"/>
          <w:b/>
          <w:bCs/>
          <w:color w:val="auto"/>
          <w:sz w:val="24"/>
          <w:szCs w:val="24"/>
        </w:rPr>
      </w:pPr>
      <w:bookmarkStart w:id="22" w:name="_Toc857653020"/>
      <w:r w:rsidRPr="031BB6BE">
        <w:rPr>
          <w:rFonts w:ascii="Arial" w:eastAsia="Arial" w:hAnsi="Arial" w:cs="Arial"/>
          <w:b/>
          <w:bCs/>
          <w:color w:val="auto"/>
          <w:sz w:val="24"/>
          <w:szCs w:val="24"/>
        </w:rPr>
        <w:lastRenderedPageBreak/>
        <w:t>2.</w:t>
      </w:r>
      <w:r w:rsidR="4F1EE8D6" w:rsidRPr="031BB6BE">
        <w:rPr>
          <w:rFonts w:ascii="Arial" w:eastAsia="Arial" w:hAnsi="Arial" w:cs="Arial"/>
          <w:b/>
          <w:bCs/>
          <w:color w:val="auto"/>
          <w:sz w:val="24"/>
          <w:szCs w:val="24"/>
        </w:rPr>
        <w:t>5</w:t>
      </w:r>
      <w:r w:rsidRPr="031BB6BE">
        <w:rPr>
          <w:rFonts w:ascii="Arial" w:eastAsia="Arial" w:hAnsi="Arial" w:cs="Arial"/>
          <w:b/>
          <w:bCs/>
          <w:color w:val="auto"/>
          <w:sz w:val="24"/>
          <w:szCs w:val="24"/>
        </w:rPr>
        <w:t xml:space="preserve"> Projeto de Banco de Dados</w:t>
      </w:r>
      <w:bookmarkEnd w:id="22"/>
    </w:p>
    <w:p w14:paraId="6092FAAA" w14:textId="71C88220" w:rsidR="75A04C2C" w:rsidRDefault="75A04C2C" w:rsidP="029E288B">
      <w:pPr>
        <w:spacing w:before="240" w:after="240" w:line="360" w:lineRule="auto"/>
        <w:ind w:firstLine="709"/>
        <w:jc w:val="both"/>
      </w:pPr>
      <w:r w:rsidRPr="029E288B">
        <w:rPr>
          <w:rFonts w:ascii="Arial" w:eastAsia="Arial" w:hAnsi="Arial" w:cs="Arial"/>
          <w:color w:val="000000" w:themeColor="text1"/>
          <w:sz w:val="24"/>
          <w:szCs w:val="24"/>
        </w:rPr>
        <w:t>O projeto de banco de dados desempenhou um papel crucial em nossa jornada, representando um processo</w:t>
      </w:r>
      <w:r w:rsidR="434461A1" w:rsidRPr="029E288B">
        <w:rPr>
          <w:rFonts w:ascii="Arial" w:eastAsia="Arial" w:hAnsi="Arial" w:cs="Arial"/>
          <w:color w:val="000000" w:themeColor="text1"/>
          <w:sz w:val="24"/>
          <w:szCs w:val="24"/>
        </w:rPr>
        <w:t xml:space="preserve"> de</w:t>
      </w:r>
      <w:r w:rsidRPr="029E288B">
        <w:rPr>
          <w:rFonts w:ascii="Arial" w:eastAsia="Arial" w:hAnsi="Arial" w:cs="Arial"/>
          <w:color w:val="000000" w:themeColor="text1"/>
          <w:sz w:val="24"/>
          <w:szCs w:val="24"/>
        </w:rPr>
        <w:t xml:space="preserve"> </w:t>
      </w:r>
      <w:r w:rsidR="55F3F2AB" w:rsidRPr="029E288B">
        <w:rPr>
          <w:rFonts w:ascii="Arial" w:eastAsia="Arial" w:hAnsi="Arial" w:cs="Arial"/>
          <w:color w:val="000000" w:themeColor="text1"/>
          <w:sz w:val="24"/>
          <w:szCs w:val="24"/>
        </w:rPr>
        <w:t>produção</w:t>
      </w:r>
      <w:r w:rsidRPr="029E288B">
        <w:rPr>
          <w:rFonts w:ascii="Arial" w:eastAsia="Arial" w:hAnsi="Arial" w:cs="Arial"/>
          <w:color w:val="000000" w:themeColor="text1"/>
          <w:sz w:val="24"/>
          <w:szCs w:val="24"/>
        </w:rPr>
        <w:t>, planejamento e especificação de uma estrutura organizada para armazenar, gerenciar e acessar dados de maneira eficiente e segura.</w:t>
      </w:r>
      <w:r w:rsidR="1F6AA595" w:rsidRPr="029E288B">
        <w:rPr>
          <w:rFonts w:ascii="Arial" w:eastAsia="Arial" w:hAnsi="Arial" w:cs="Arial"/>
          <w:color w:val="000000" w:themeColor="text1"/>
          <w:sz w:val="24"/>
          <w:szCs w:val="24"/>
        </w:rPr>
        <w:t xml:space="preserve"> Garantimos que</w:t>
      </w:r>
      <w:r w:rsidRPr="029E288B">
        <w:rPr>
          <w:rFonts w:ascii="Arial" w:eastAsia="Arial" w:hAnsi="Arial" w:cs="Arial"/>
          <w:color w:val="000000" w:themeColor="text1"/>
          <w:sz w:val="24"/>
          <w:szCs w:val="24"/>
        </w:rPr>
        <w:t xml:space="preserve"> nosso sistema de banco de dados atenda de maneira precisa e eficaz </w:t>
      </w:r>
      <w:r w:rsidR="401832FC" w:rsidRPr="029E288B">
        <w:rPr>
          <w:rFonts w:ascii="Arial" w:eastAsia="Arial" w:hAnsi="Arial" w:cs="Arial"/>
          <w:color w:val="000000" w:themeColor="text1"/>
          <w:sz w:val="24"/>
          <w:szCs w:val="24"/>
        </w:rPr>
        <w:t>as</w:t>
      </w:r>
      <w:r w:rsidRPr="029E288B">
        <w:rPr>
          <w:rFonts w:ascii="Arial" w:eastAsia="Arial" w:hAnsi="Arial" w:cs="Arial"/>
          <w:color w:val="000000" w:themeColor="text1"/>
          <w:sz w:val="24"/>
          <w:szCs w:val="24"/>
        </w:rPr>
        <w:t xml:space="preserve"> n</w:t>
      </w:r>
      <w:r w:rsidR="3CE2BB94" w:rsidRPr="029E288B">
        <w:rPr>
          <w:rFonts w:ascii="Arial" w:eastAsia="Arial" w:hAnsi="Arial" w:cs="Arial"/>
          <w:color w:val="000000" w:themeColor="text1"/>
          <w:sz w:val="24"/>
          <w:szCs w:val="24"/>
        </w:rPr>
        <w:t>ecessidades de nossa</w:t>
      </w:r>
      <w:r w:rsidRPr="029E288B">
        <w:rPr>
          <w:rFonts w:ascii="Arial" w:eastAsia="Arial" w:hAnsi="Arial" w:cs="Arial"/>
          <w:color w:val="000000" w:themeColor="text1"/>
          <w:sz w:val="24"/>
          <w:szCs w:val="24"/>
        </w:rPr>
        <w:t xml:space="preserve"> aplicação.</w:t>
      </w:r>
    </w:p>
    <w:p w14:paraId="2DA3D4CA" w14:textId="0E2BD145" w:rsidR="1B18A12D" w:rsidRDefault="1B18A12D"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Ao implementar o banco de dados, alcançamos não apenas a definição clara de quem são nossos clientes e quais informações são cruciais para nossas operações, mas também asseguramos que todas essas informações sejam armazenadas de forma acessível e de fácil manipulação.</w:t>
      </w:r>
    </w:p>
    <w:p w14:paraId="16992EE4" w14:textId="07999F9F" w:rsidR="029E288B" w:rsidRDefault="029E288B" w:rsidP="029E288B">
      <w:pPr>
        <w:spacing w:before="240" w:after="240" w:line="360" w:lineRule="auto"/>
        <w:ind w:firstLine="709"/>
        <w:jc w:val="both"/>
        <w:rPr>
          <w:rStyle w:val="Ttulo3Char"/>
          <w:rFonts w:ascii="Arial" w:eastAsia="Arial" w:hAnsi="Arial" w:cs="Arial"/>
          <w:b/>
          <w:bCs/>
          <w:color w:val="auto"/>
        </w:rPr>
      </w:pPr>
    </w:p>
    <w:p w14:paraId="227785C6" w14:textId="09B4FC23" w:rsidR="75BE0152" w:rsidRDefault="5F1A6B4B" w:rsidP="029E288B">
      <w:pPr>
        <w:pStyle w:val="Ttulo3"/>
        <w:keepNext w:val="0"/>
        <w:keepLines w:val="0"/>
        <w:rPr>
          <w:rFonts w:ascii="Arial" w:eastAsia="Arial" w:hAnsi="Arial" w:cs="Arial"/>
          <w:b/>
          <w:bCs/>
          <w:color w:val="auto"/>
        </w:rPr>
      </w:pPr>
      <w:bookmarkStart w:id="23" w:name="_Toc695306278"/>
      <w:r w:rsidRPr="031BB6BE">
        <w:rPr>
          <w:rFonts w:ascii="Arial" w:eastAsia="Arial" w:hAnsi="Arial" w:cs="Arial"/>
          <w:b/>
          <w:bCs/>
          <w:color w:val="auto"/>
        </w:rPr>
        <w:t>2.</w:t>
      </w:r>
      <w:r w:rsidR="09D1BF14" w:rsidRPr="031BB6BE">
        <w:rPr>
          <w:rFonts w:ascii="Arial" w:eastAsia="Arial" w:hAnsi="Arial" w:cs="Arial"/>
          <w:b/>
          <w:bCs/>
          <w:color w:val="auto"/>
        </w:rPr>
        <w:t>5</w:t>
      </w:r>
      <w:r w:rsidRPr="031BB6BE">
        <w:rPr>
          <w:rFonts w:ascii="Arial" w:eastAsia="Arial" w:hAnsi="Arial" w:cs="Arial"/>
          <w:b/>
          <w:bCs/>
          <w:color w:val="auto"/>
        </w:rPr>
        <w:t>.1 Projeto de Banco de Dados – Conceitua</w:t>
      </w:r>
      <w:r w:rsidR="19FD96CD" w:rsidRPr="031BB6BE">
        <w:rPr>
          <w:rFonts w:ascii="Arial" w:eastAsia="Arial" w:hAnsi="Arial" w:cs="Arial"/>
          <w:b/>
          <w:bCs/>
          <w:color w:val="auto"/>
        </w:rPr>
        <w:t>l</w:t>
      </w:r>
      <w:bookmarkEnd w:id="23"/>
    </w:p>
    <w:p w14:paraId="3797DBBF" w14:textId="54F641E9" w:rsidR="61B1632F" w:rsidRDefault="61B1632F"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O Projeto de Banco de Dados Conceitual</w:t>
      </w:r>
      <w:r w:rsidR="5C65A6B9" w:rsidRPr="029E288B">
        <w:rPr>
          <w:rFonts w:ascii="Arial" w:eastAsia="Arial" w:hAnsi="Arial" w:cs="Arial"/>
          <w:color w:val="000000" w:themeColor="text1"/>
          <w:sz w:val="24"/>
          <w:szCs w:val="24"/>
        </w:rPr>
        <w:t xml:space="preserve"> apresentando no </w:t>
      </w:r>
      <w:r w:rsidR="5C65A6B9" w:rsidRPr="029E288B">
        <w:rPr>
          <w:rFonts w:ascii="Arial" w:eastAsia="Arial" w:hAnsi="Arial" w:cs="Arial"/>
          <w:color w:val="000000" w:themeColor="text1"/>
          <w:sz w:val="24"/>
          <w:szCs w:val="24"/>
          <w:highlight w:val="yellow"/>
        </w:rPr>
        <w:t>APENDICE</w:t>
      </w:r>
      <w:r w:rsidR="43DCCF2E" w:rsidRPr="029E288B">
        <w:rPr>
          <w:rFonts w:ascii="Arial" w:eastAsia="Arial" w:hAnsi="Arial" w:cs="Arial"/>
          <w:color w:val="000000" w:themeColor="text1"/>
          <w:sz w:val="24"/>
          <w:szCs w:val="24"/>
          <w:highlight w:val="yellow"/>
        </w:rPr>
        <w:t xml:space="preserve"> D</w:t>
      </w:r>
      <w:r w:rsidR="5C65A6B9" w:rsidRPr="029E288B">
        <w:rPr>
          <w:rFonts w:ascii="Arial" w:eastAsia="Arial" w:hAnsi="Arial" w:cs="Arial"/>
          <w:color w:val="000000" w:themeColor="text1"/>
          <w:sz w:val="24"/>
          <w:szCs w:val="24"/>
          <w:highlight w:val="yellow"/>
        </w:rPr>
        <w:t>,</w:t>
      </w:r>
      <w:r w:rsidRPr="029E288B">
        <w:rPr>
          <w:rFonts w:ascii="Arial" w:eastAsia="Arial" w:hAnsi="Arial" w:cs="Arial"/>
          <w:color w:val="000000" w:themeColor="text1"/>
          <w:sz w:val="24"/>
          <w:szCs w:val="24"/>
        </w:rPr>
        <w:t xml:space="preserve"> foi o ponto de partida no desenvolvimento do sistema de gerenciamento de banco de dados (SGBD). Essa fase é essencialmente uma exploração abstrata e visual dos dados. Aqui, o foco primordial reside na compreensão e modelagem das relações entre os dados, transcendendo as preocupações tecnológicas ou estruturas físicas específicas.</w:t>
      </w:r>
    </w:p>
    <w:p w14:paraId="6634746F" w14:textId="494DDC73" w:rsidR="48DFADB1" w:rsidRDefault="48DFADB1"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Ao conceber a modelagem conceitual do banco de dados, iniciamos a jornada definindo como os usuários interagirão com o sistema, seja por meio de publicações, cadastros ou outras ações. Essa abordagem nos permite visualizar de forma clara como as entidades essenciais, como usuários e publicações, se relacionam entre si.</w:t>
      </w:r>
    </w:p>
    <w:p w14:paraId="65A3D136" w14:textId="28575C84" w:rsidR="029E288B" w:rsidRDefault="029E288B" w:rsidP="029E288B">
      <w:pPr>
        <w:spacing w:before="240" w:after="240" w:line="360" w:lineRule="auto"/>
        <w:ind w:firstLine="709"/>
        <w:jc w:val="both"/>
        <w:rPr>
          <w:rStyle w:val="Ttulo3Char"/>
          <w:rFonts w:ascii="Arial" w:eastAsia="Arial" w:hAnsi="Arial" w:cs="Arial"/>
          <w:b/>
          <w:bCs/>
          <w:color w:val="auto"/>
        </w:rPr>
      </w:pPr>
    </w:p>
    <w:p w14:paraId="5B7653A7" w14:textId="0228DB8E" w:rsidR="16C38358" w:rsidRDefault="2A5F72FE" w:rsidP="029E288B">
      <w:pPr>
        <w:pStyle w:val="Ttulo3"/>
        <w:keepNext w:val="0"/>
        <w:keepLines w:val="0"/>
        <w:rPr>
          <w:rStyle w:val="Ttulo3Char"/>
          <w:rFonts w:ascii="Arial" w:eastAsia="Arial" w:hAnsi="Arial" w:cs="Arial"/>
          <w:b/>
          <w:bCs/>
          <w:color w:val="auto"/>
        </w:rPr>
      </w:pPr>
      <w:bookmarkStart w:id="24" w:name="_Toc2020723314"/>
      <w:r w:rsidRPr="031BB6BE">
        <w:rPr>
          <w:rFonts w:ascii="Arial" w:eastAsia="Arial" w:hAnsi="Arial" w:cs="Arial"/>
          <w:b/>
          <w:bCs/>
          <w:color w:val="auto"/>
        </w:rPr>
        <w:t>2.</w:t>
      </w:r>
      <w:r w:rsidR="31516D9B" w:rsidRPr="031BB6BE">
        <w:rPr>
          <w:rFonts w:ascii="Arial" w:eastAsia="Arial" w:hAnsi="Arial" w:cs="Arial"/>
          <w:b/>
          <w:bCs/>
          <w:color w:val="auto"/>
        </w:rPr>
        <w:t>5</w:t>
      </w:r>
      <w:r w:rsidRPr="031BB6BE">
        <w:rPr>
          <w:rFonts w:ascii="Arial" w:eastAsia="Arial" w:hAnsi="Arial" w:cs="Arial"/>
          <w:b/>
          <w:bCs/>
          <w:color w:val="auto"/>
        </w:rPr>
        <w:t>.2 Projeto de Banco de Dados – Lógico</w:t>
      </w:r>
      <w:bookmarkEnd w:id="24"/>
    </w:p>
    <w:p w14:paraId="425DBFFD" w14:textId="757B55B6" w:rsidR="04BE2ECB" w:rsidRDefault="04BE2ECB"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O Projeto de Banco de Dados Lógico</w:t>
      </w:r>
      <w:r w:rsidR="179D9721" w:rsidRPr="029E288B">
        <w:rPr>
          <w:rFonts w:ascii="Arial" w:eastAsia="Arial" w:hAnsi="Arial" w:cs="Arial"/>
          <w:color w:val="000000" w:themeColor="text1"/>
          <w:sz w:val="24"/>
          <w:szCs w:val="24"/>
        </w:rPr>
        <w:t xml:space="preserve"> conforme consta no </w:t>
      </w:r>
      <w:r w:rsidR="179D9721" w:rsidRPr="029E288B">
        <w:rPr>
          <w:rFonts w:ascii="Arial" w:eastAsia="Arial" w:hAnsi="Arial" w:cs="Arial"/>
          <w:color w:val="000000" w:themeColor="text1"/>
          <w:sz w:val="24"/>
          <w:szCs w:val="24"/>
          <w:highlight w:val="yellow"/>
        </w:rPr>
        <w:t>APENDICE</w:t>
      </w:r>
      <w:r w:rsidR="7A884FF9" w:rsidRPr="029E288B">
        <w:rPr>
          <w:rFonts w:ascii="Arial" w:eastAsia="Arial" w:hAnsi="Arial" w:cs="Arial"/>
          <w:color w:val="000000" w:themeColor="text1"/>
          <w:sz w:val="24"/>
          <w:szCs w:val="24"/>
          <w:highlight w:val="yellow"/>
        </w:rPr>
        <w:t xml:space="preserve"> E</w:t>
      </w:r>
      <w:r w:rsidR="179D9721" w:rsidRPr="029E288B">
        <w:rPr>
          <w:rFonts w:ascii="Arial" w:eastAsia="Arial" w:hAnsi="Arial" w:cs="Arial"/>
          <w:color w:val="000000" w:themeColor="text1"/>
          <w:sz w:val="24"/>
          <w:szCs w:val="24"/>
        </w:rPr>
        <w:t>, foi</w:t>
      </w:r>
      <w:r w:rsidRPr="029E288B">
        <w:rPr>
          <w:rFonts w:ascii="Arial" w:eastAsia="Arial" w:hAnsi="Arial" w:cs="Arial"/>
          <w:color w:val="000000" w:themeColor="text1"/>
          <w:sz w:val="24"/>
          <w:szCs w:val="24"/>
        </w:rPr>
        <w:t xml:space="preserve"> marca uma transição do modelo conceitual para uma representação mais detalhada, considerando as funcionalidades do Sistema de Gerenciamento de Banco de Dados </w:t>
      </w:r>
      <w:r w:rsidRPr="029E288B">
        <w:rPr>
          <w:rFonts w:ascii="Arial" w:eastAsia="Arial" w:hAnsi="Arial" w:cs="Arial"/>
          <w:color w:val="000000" w:themeColor="text1"/>
          <w:sz w:val="24"/>
          <w:szCs w:val="24"/>
        </w:rPr>
        <w:lastRenderedPageBreak/>
        <w:t>(SGBD) escolhido. Nesta fase, a atenção se volta para a tradução precisa do modelo conceitual em um esquema de banco de dados lógico, pronto para ser implementado no sistema</w:t>
      </w:r>
      <w:r w:rsidR="31B4B6D8" w:rsidRPr="029E288B">
        <w:rPr>
          <w:rFonts w:ascii="Arial" w:eastAsia="Arial" w:hAnsi="Arial" w:cs="Arial"/>
          <w:color w:val="000000" w:themeColor="text1"/>
          <w:sz w:val="24"/>
          <w:szCs w:val="24"/>
        </w:rPr>
        <w:t>.</w:t>
      </w:r>
    </w:p>
    <w:p w14:paraId="282940E6" w14:textId="61F77BB4" w:rsidR="03390460" w:rsidRDefault="03390460" w:rsidP="029E288B">
      <w:pPr>
        <w:spacing w:before="240" w:after="240" w:line="360" w:lineRule="auto"/>
        <w:ind w:firstLine="709"/>
        <w:jc w:val="both"/>
        <w:rPr>
          <w:rFonts w:ascii="Arial" w:eastAsia="Arial" w:hAnsi="Arial" w:cs="Arial"/>
          <w:color w:val="000000" w:themeColor="text1"/>
          <w:sz w:val="24"/>
          <w:szCs w:val="24"/>
        </w:rPr>
      </w:pPr>
      <w:r w:rsidRPr="029E288B">
        <w:rPr>
          <w:rFonts w:ascii="Arial" w:eastAsia="Arial" w:hAnsi="Arial" w:cs="Arial"/>
          <w:color w:val="000000" w:themeColor="text1"/>
          <w:sz w:val="24"/>
          <w:szCs w:val="24"/>
        </w:rPr>
        <w:t>O modelo lógico desempenhou um papel fundamental ao proporcionar uma base sólida para a verificação detalhada dos relacionamentos entre as entidades, bem como na definição precisa das informações a serem armazenadas e na estrutura e como elas deveriam ser armazenadas.</w:t>
      </w:r>
    </w:p>
    <w:p w14:paraId="433FBE1A" w14:textId="2E0DE96A" w:rsidR="029E288B" w:rsidRDefault="029E288B" w:rsidP="029E288B">
      <w:pPr>
        <w:spacing w:before="240" w:after="240" w:line="360" w:lineRule="auto"/>
        <w:ind w:firstLine="709"/>
        <w:jc w:val="both"/>
        <w:rPr>
          <w:rFonts w:ascii="Arial" w:eastAsia="Arial" w:hAnsi="Arial" w:cs="Arial"/>
          <w:color w:val="000000" w:themeColor="text1"/>
          <w:sz w:val="24"/>
          <w:szCs w:val="24"/>
        </w:rPr>
      </w:pPr>
    </w:p>
    <w:p w14:paraId="401A35CA" w14:textId="358C485E" w:rsidR="063CBA8C" w:rsidRDefault="1DA0F37B" w:rsidP="029E288B">
      <w:pPr>
        <w:spacing w:before="240" w:after="240" w:line="360" w:lineRule="auto"/>
        <w:jc w:val="both"/>
        <w:rPr>
          <w:rStyle w:val="Ttulo3Char"/>
          <w:rFonts w:ascii="Arial" w:eastAsia="Arial" w:hAnsi="Arial" w:cs="Arial"/>
          <w:b/>
          <w:bCs/>
          <w:color w:val="auto"/>
        </w:rPr>
      </w:pPr>
      <w:bookmarkStart w:id="25" w:name="_Toc1132487771"/>
      <w:r w:rsidRPr="031BB6BE">
        <w:rPr>
          <w:rStyle w:val="Ttulo3Char"/>
          <w:rFonts w:ascii="Arial" w:eastAsia="Arial" w:hAnsi="Arial" w:cs="Arial"/>
          <w:b/>
          <w:bCs/>
          <w:color w:val="auto"/>
        </w:rPr>
        <w:t>2.</w:t>
      </w:r>
      <w:r w:rsidR="1355621C" w:rsidRPr="031BB6BE">
        <w:rPr>
          <w:rStyle w:val="Ttulo3Char"/>
          <w:rFonts w:ascii="Arial" w:eastAsia="Arial" w:hAnsi="Arial" w:cs="Arial"/>
          <w:b/>
          <w:bCs/>
          <w:color w:val="auto"/>
        </w:rPr>
        <w:t>5</w:t>
      </w:r>
      <w:r w:rsidRPr="031BB6BE">
        <w:rPr>
          <w:rStyle w:val="Ttulo3Char"/>
          <w:rFonts w:ascii="Arial" w:eastAsia="Arial" w:hAnsi="Arial" w:cs="Arial"/>
          <w:b/>
          <w:bCs/>
          <w:color w:val="auto"/>
        </w:rPr>
        <w:t>.3 Projeto de Banco de Dados – Físico</w:t>
      </w:r>
      <w:bookmarkEnd w:id="25"/>
    </w:p>
    <w:p w14:paraId="4C57E2AD" w14:textId="06FF5B26" w:rsidR="738D2981" w:rsidRDefault="5B3BE8A5" w:rsidP="031BB6BE">
      <w:pPr>
        <w:spacing w:before="240" w:after="240" w:line="360" w:lineRule="auto"/>
        <w:ind w:firstLine="283"/>
        <w:rPr>
          <w:rStyle w:val="Ttulo3Char"/>
          <w:rFonts w:ascii="Arial" w:eastAsia="Arial" w:hAnsi="Arial" w:cs="Arial"/>
          <w:color w:val="auto"/>
        </w:rPr>
      </w:pPr>
      <w:r w:rsidRPr="031BB6BE">
        <w:rPr>
          <w:rFonts w:ascii="Arial" w:eastAsia="Arial" w:hAnsi="Arial" w:cs="Arial"/>
          <w:sz w:val="24"/>
          <w:szCs w:val="24"/>
        </w:rPr>
        <w:t>O Projeto de Banco de Dados Físico</w:t>
      </w:r>
      <w:r w:rsidR="6DA80732" w:rsidRPr="031BB6BE">
        <w:rPr>
          <w:rFonts w:ascii="Arial" w:eastAsia="Arial" w:hAnsi="Arial" w:cs="Arial"/>
          <w:sz w:val="24"/>
          <w:szCs w:val="24"/>
        </w:rPr>
        <w:t xml:space="preserve"> representado no </w:t>
      </w:r>
      <w:r w:rsidR="6DA80732" w:rsidRPr="031BB6BE">
        <w:rPr>
          <w:rFonts w:ascii="Arial" w:eastAsia="Arial" w:hAnsi="Arial" w:cs="Arial"/>
          <w:sz w:val="24"/>
          <w:szCs w:val="24"/>
          <w:highlight w:val="yellow"/>
        </w:rPr>
        <w:t>APENDICE</w:t>
      </w:r>
      <w:r w:rsidR="755EAC97" w:rsidRPr="031BB6BE">
        <w:rPr>
          <w:rFonts w:ascii="Arial" w:eastAsia="Arial" w:hAnsi="Arial" w:cs="Arial"/>
          <w:sz w:val="24"/>
          <w:szCs w:val="24"/>
          <w:highlight w:val="yellow"/>
        </w:rPr>
        <w:t xml:space="preserve"> F</w:t>
      </w:r>
      <w:r w:rsidR="6DA80732" w:rsidRPr="031BB6BE">
        <w:rPr>
          <w:rFonts w:ascii="Arial" w:eastAsia="Arial" w:hAnsi="Arial" w:cs="Arial"/>
          <w:sz w:val="24"/>
          <w:szCs w:val="24"/>
          <w:highlight w:val="yellow"/>
        </w:rPr>
        <w:t>,</w:t>
      </w:r>
      <w:r w:rsidRPr="031BB6BE">
        <w:rPr>
          <w:rFonts w:ascii="Arial" w:eastAsia="Arial" w:hAnsi="Arial" w:cs="Arial"/>
          <w:sz w:val="24"/>
          <w:szCs w:val="24"/>
        </w:rPr>
        <w:t xml:space="preserve"> </w:t>
      </w:r>
      <w:r w:rsidR="71DF4155" w:rsidRPr="031BB6BE">
        <w:rPr>
          <w:rFonts w:ascii="Arial" w:eastAsia="Arial" w:hAnsi="Arial" w:cs="Arial"/>
          <w:sz w:val="24"/>
          <w:szCs w:val="24"/>
        </w:rPr>
        <w:t>e</w:t>
      </w:r>
      <w:r w:rsidRPr="031BB6BE">
        <w:rPr>
          <w:rFonts w:ascii="Arial" w:eastAsia="Arial" w:hAnsi="Arial" w:cs="Arial"/>
          <w:sz w:val="24"/>
          <w:szCs w:val="24"/>
        </w:rPr>
        <w:t xml:space="preserve"> a fase conclusiva do desenvolvimento de um Sistema de Gerenciamento de Banco de Dados (SGBD), procedendo ao Projeto Lógico. Durante esta etapa, o trabalho está na implementação prática e física da estrutura de banco de dados, levando em consideração as características específicas do software onde o sistema será executado. Essa fase envolve a tradução do design lógico para o ambiente real, incluindo a alocação eficiente de recursos.</w:t>
      </w:r>
    </w:p>
    <w:p w14:paraId="76ED10C3" w14:textId="1B01BB5A" w:rsidR="686DBA6B" w:rsidRDefault="00125E02" w:rsidP="031BB6BE">
      <w:pPr>
        <w:spacing w:before="240" w:after="240" w:line="360" w:lineRule="auto"/>
        <w:ind w:firstLine="283"/>
        <w:rPr>
          <w:rStyle w:val="Ttulo3Char"/>
          <w:rFonts w:ascii="Arial" w:eastAsia="Arial" w:hAnsi="Arial" w:cs="Arial"/>
          <w:color w:val="auto"/>
        </w:rPr>
      </w:pPr>
      <w:r w:rsidRPr="031BB6BE">
        <w:rPr>
          <w:rFonts w:ascii="Arial" w:eastAsia="Arial" w:hAnsi="Arial" w:cs="Arial"/>
          <w:sz w:val="24"/>
          <w:szCs w:val="24"/>
        </w:rPr>
        <w:t>Optamos pelo MySQL como ferramenta para modelar e gerenciar os dados, facilitando a implementação do banco de dados relacional de maneira eficaz e simples. Esse processo garantiu a interação entre a aplicação e o banco de dados, contribuindo para a funcionalidade e desempenho do sistema.</w:t>
      </w:r>
    </w:p>
    <w:p w14:paraId="26ECAF2A" w14:textId="25E9A0FB" w:rsidR="029E288B" w:rsidRDefault="029E288B" w:rsidP="031BB6BE">
      <w:pPr>
        <w:spacing w:before="240" w:after="240" w:line="360" w:lineRule="auto"/>
        <w:ind w:firstLine="283"/>
        <w:jc w:val="both"/>
        <w:rPr>
          <w:rStyle w:val="Ttulo3Char"/>
          <w:rFonts w:ascii="Arial" w:eastAsia="Arial" w:hAnsi="Arial" w:cs="Arial"/>
          <w:color w:val="auto"/>
        </w:rPr>
      </w:pPr>
    </w:p>
    <w:p w14:paraId="5E172EC3" w14:textId="094EC636" w:rsidR="09045135" w:rsidRDefault="240B7673" w:rsidP="031BB6BE">
      <w:pPr>
        <w:pStyle w:val="Ttulo2"/>
        <w:keepNext w:val="0"/>
        <w:keepLines w:val="0"/>
        <w:rPr>
          <w:rStyle w:val="Ttulo3Char"/>
          <w:rFonts w:ascii="Arial" w:eastAsia="Arial" w:hAnsi="Arial" w:cs="Arial"/>
          <w:b/>
          <w:bCs/>
          <w:color w:val="auto"/>
        </w:rPr>
      </w:pPr>
      <w:bookmarkStart w:id="26" w:name="_Toc1522022254"/>
      <w:r w:rsidRPr="031BB6BE">
        <w:rPr>
          <w:rFonts w:ascii="Arial" w:eastAsia="Arial" w:hAnsi="Arial" w:cs="Arial"/>
          <w:b/>
          <w:bCs/>
          <w:color w:val="auto"/>
          <w:sz w:val="24"/>
          <w:szCs w:val="24"/>
        </w:rPr>
        <w:t>2.</w:t>
      </w:r>
      <w:r w:rsidR="31528745" w:rsidRPr="031BB6BE">
        <w:rPr>
          <w:rFonts w:ascii="Arial" w:eastAsia="Arial" w:hAnsi="Arial" w:cs="Arial"/>
          <w:b/>
          <w:bCs/>
          <w:color w:val="auto"/>
          <w:sz w:val="24"/>
          <w:szCs w:val="24"/>
        </w:rPr>
        <w:t>6</w:t>
      </w:r>
      <w:r w:rsidRPr="031BB6BE">
        <w:rPr>
          <w:rFonts w:ascii="Arial" w:eastAsia="Arial" w:hAnsi="Arial" w:cs="Arial"/>
          <w:b/>
          <w:bCs/>
          <w:color w:val="auto"/>
          <w:sz w:val="24"/>
          <w:szCs w:val="24"/>
        </w:rPr>
        <w:t xml:space="preserve"> Metodologia</w:t>
      </w:r>
      <w:bookmarkEnd w:id="26"/>
    </w:p>
    <w:p w14:paraId="678D5A2B" w14:textId="4DA4823E" w:rsidR="09045135" w:rsidRDefault="01D9A6C9" w:rsidP="031BB6BE">
      <w:pPr>
        <w:spacing w:before="240" w:after="240" w:line="360" w:lineRule="auto"/>
        <w:ind w:firstLine="709"/>
        <w:jc w:val="both"/>
        <w:rPr>
          <w:rStyle w:val="Ttulo3Char"/>
          <w:rFonts w:ascii="Arial" w:eastAsia="Arial" w:hAnsi="Arial" w:cs="Arial"/>
          <w:color w:val="auto"/>
        </w:rPr>
      </w:pPr>
      <w:r w:rsidRPr="031BB6BE">
        <w:rPr>
          <w:rFonts w:ascii="Arial" w:eastAsia="Arial" w:hAnsi="Arial" w:cs="Arial"/>
          <w:sz w:val="24"/>
          <w:szCs w:val="24"/>
        </w:rPr>
        <w:t xml:space="preserve">Adotamos metodologias ágeis como base para o desenvolvimento, priorizando o SCRUM como estrutura orientadora. Nossa equipe foi organizada em papéis, contando com um facilitador que desempenhou funções tanto de facilitação quanto de front-end, além de membros em documentação, back-end e design. A divisão clara de </w:t>
      </w:r>
      <w:r w:rsidR="2ADBA8C9" w:rsidRPr="031BB6BE">
        <w:rPr>
          <w:rFonts w:ascii="Arial" w:eastAsia="Arial" w:hAnsi="Arial" w:cs="Arial"/>
          <w:sz w:val="24"/>
          <w:szCs w:val="24"/>
        </w:rPr>
        <w:t>atividades</w:t>
      </w:r>
      <w:r w:rsidRPr="031BB6BE">
        <w:rPr>
          <w:rFonts w:ascii="Arial" w:eastAsia="Arial" w:hAnsi="Arial" w:cs="Arial"/>
          <w:sz w:val="24"/>
          <w:szCs w:val="24"/>
        </w:rPr>
        <w:t xml:space="preserve"> </w:t>
      </w:r>
      <w:r w:rsidRPr="031BB6BE">
        <w:rPr>
          <w:rFonts w:ascii="Arial" w:eastAsia="Arial" w:hAnsi="Arial" w:cs="Arial"/>
          <w:sz w:val="24"/>
          <w:szCs w:val="24"/>
        </w:rPr>
        <w:lastRenderedPageBreak/>
        <w:t xml:space="preserve">permitiu um fluxo eficiente de trabalho. Estabelecemos reuniões semanais para discussão do progresso do projeto, estabelecendo metas que garantiram uma </w:t>
      </w:r>
      <w:r w:rsidR="3BA5990A" w:rsidRPr="031BB6BE">
        <w:rPr>
          <w:rFonts w:ascii="Arial" w:eastAsia="Arial" w:hAnsi="Arial" w:cs="Arial"/>
          <w:sz w:val="24"/>
          <w:szCs w:val="24"/>
        </w:rPr>
        <w:t>eficiência</w:t>
      </w:r>
      <w:r w:rsidRPr="031BB6BE">
        <w:rPr>
          <w:rFonts w:ascii="Arial" w:eastAsia="Arial" w:hAnsi="Arial" w:cs="Arial"/>
          <w:sz w:val="24"/>
          <w:szCs w:val="24"/>
        </w:rPr>
        <w:t xml:space="preserve"> no desenvolvimento. Essa abordagem ágil promoveu uma colaboração efetiva e ágil, possibilitando uma resposta rápida às mudanças e um avanço consistente do projeto</w:t>
      </w:r>
      <w:r w:rsidR="0F940188" w:rsidRPr="031BB6BE">
        <w:rPr>
          <w:rFonts w:ascii="Arial" w:eastAsia="Arial" w:hAnsi="Arial" w:cs="Arial"/>
          <w:sz w:val="24"/>
          <w:szCs w:val="24"/>
        </w:rPr>
        <w:t>.</w:t>
      </w:r>
    </w:p>
    <w:p w14:paraId="0D1017B6" w14:textId="100A608E" w:rsidR="029E288B" w:rsidRDefault="029E288B" w:rsidP="029E288B">
      <w:pPr>
        <w:spacing w:before="240" w:after="240" w:line="360" w:lineRule="auto"/>
        <w:ind w:firstLine="709"/>
        <w:jc w:val="both"/>
        <w:rPr>
          <w:rFonts w:ascii="Arial" w:eastAsia="Arial" w:hAnsi="Arial" w:cs="Arial"/>
          <w:color w:val="0F0F0F"/>
          <w:sz w:val="24"/>
          <w:szCs w:val="24"/>
        </w:rPr>
      </w:pPr>
    </w:p>
    <w:p w14:paraId="79F9B6C0" w14:textId="090E0D1D" w:rsidR="1053C4E0" w:rsidRDefault="1053C4E0" w:rsidP="029E288B"/>
    <w:p w14:paraId="3811D11A" w14:textId="08A687AA" w:rsidR="1E8E7D88" w:rsidRDefault="1E8E7D88" w:rsidP="1E8E7D88"/>
    <w:p w14:paraId="03A9B0B7" w14:textId="0B277FFF" w:rsidR="6279CB20" w:rsidRDefault="6279CB20" w:rsidP="6279CB20"/>
    <w:p w14:paraId="0E8657E7" w14:textId="20A7EDEE" w:rsidR="6279CB20" w:rsidRDefault="6279CB20" w:rsidP="6279CB20"/>
    <w:p w14:paraId="32AE246A" w14:textId="0D90D0EE" w:rsidR="6279CB20" w:rsidRDefault="6279CB20" w:rsidP="6279CB20"/>
    <w:p w14:paraId="30289194" w14:textId="21DEB7F7" w:rsidR="6279CB20" w:rsidRDefault="6279CB20" w:rsidP="6279CB20"/>
    <w:p w14:paraId="413C2F01" w14:textId="2BF7E821" w:rsidR="6279CB20" w:rsidRDefault="6279CB20" w:rsidP="6279CB20"/>
    <w:p w14:paraId="27A5FCB1" w14:textId="33E04773" w:rsidR="6279CB20" w:rsidRDefault="6279CB20" w:rsidP="6279CB20"/>
    <w:p w14:paraId="333BF7C6" w14:textId="644A2463" w:rsidR="031BB6BE" w:rsidRDefault="031BB6BE" w:rsidP="031BB6BE"/>
    <w:p w14:paraId="36FA5F34" w14:textId="5507C288" w:rsidR="031BB6BE" w:rsidRDefault="031BB6BE" w:rsidP="031BB6BE"/>
    <w:p w14:paraId="5BD6F1FD" w14:textId="77777777" w:rsidR="008412E1" w:rsidRDefault="008412E1" w:rsidP="031BB6BE"/>
    <w:p w14:paraId="5667EE98" w14:textId="77777777" w:rsidR="008412E1" w:rsidRDefault="008412E1" w:rsidP="031BB6BE"/>
    <w:p w14:paraId="6A702830" w14:textId="77777777" w:rsidR="008412E1" w:rsidRDefault="008412E1" w:rsidP="031BB6BE"/>
    <w:p w14:paraId="429FAFAE" w14:textId="77777777" w:rsidR="008412E1" w:rsidRDefault="008412E1" w:rsidP="031BB6BE"/>
    <w:p w14:paraId="3CB4297C" w14:textId="77777777" w:rsidR="008412E1" w:rsidRDefault="008412E1" w:rsidP="031BB6BE"/>
    <w:p w14:paraId="5E3C1885" w14:textId="77777777" w:rsidR="008412E1" w:rsidRDefault="008412E1" w:rsidP="031BB6BE"/>
    <w:p w14:paraId="71C44DA2" w14:textId="77777777" w:rsidR="008412E1" w:rsidRDefault="008412E1" w:rsidP="031BB6BE"/>
    <w:p w14:paraId="79002E5C" w14:textId="77777777" w:rsidR="008412E1" w:rsidRDefault="008412E1" w:rsidP="031BB6BE"/>
    <w:p w14:paraId="2103DA9D" w14:textId="77777777" w:rsidR="008412E1" w:rsidRDefault="008412E1" w:rsidP="031BB6BE"/>
    <w:p w14:paraId="490B9EA3" w14:textId="77777777" w:rsidR="008412E1" w:rsidRDefault="008412E1" w:rsidP="031BB6BE"/>
    <w:p w14:paraId="7B9FEB9B" w14:textId="77777777" w:rsidR="008412E1" w:rsidRDefault="008412E1" w:rsidP="031BB6BE"/>
    <w:p w14:paraId="2642DEE3" w14:textId="77777777" w:rsidR="008412E1" w:rsidRDefault="008412E1" w:rsidP="031BB6BE"/>
    <w:p w14:paraId="581A83A0" w14:textId="32192EEA" w:rsidR="6470E030" w:rsidRDefault="76A3933C" w:rsidP="029E288B">
      <w:pPr>
        <w:pStyle w:val="Ttulo1"/>
        <w:rPr>
          <w:rFonts w:ascii="Arial" w:eastAsia="Arial" w:hAnsi="Arial" w:cs="Arial"/>
          <w:b/>
          <w:bCs/>
          <w:color w:val="auto"/>
          <w:sz w:val="28"/>
          <w:szCs w:val="28"/>
        </w:rPr>
      </w:pPr>
      <w:bookmarkStart w:id="27" w:name="_Toc524268193"/>
      <w:r w:rsidRPr="031BB6BE">
        <w:rPr>
          <w:rFonts w:ascii="Arial" w:eastAsia="Arial" w:hAnsi="Arial" w:cs="Arial"/>
          <w:b/>
          <w:bCs/>
          <w:color w:val="auto"/>
          <w:sz w:val="28"/>
          <w:szCs w:val="28"/>
        </w:rPr>
        <w:lastRenderedPageBreak/>
        <w:t>R</w:t>
      </w:r>
      <w:r w:rsidR="6070BBDF" w:rsidRPr="031BB6BE">
        <w:rPr>
          <w:rFonts w:ascii="Arial" w:eastAsia="Arial" w:hAnsi="Arial" w:cs="Arial"/>
          <w:b/>
          <w:bCs/>
          <w:color w:val="auto"/>
          <w:sz w:val="28"/>
          <w:szCs w:val="28"/>
        </w:rPr>
        <w:t>EFERÊNCIAS</w:t>
      </w:r>
      <w:bookmarkEnd w:id="27"/>
      <w:r w:rsidR="6070BBDF" w:rsidRPr="031BB6BE">
        <w:rPr>
          <w:rFonts w:ascii="Arial" w:eastAsia="Arial" w:hAnsi="Arial" w:cs="Arial"/>
          <w:b/>
          <w:bCs/>
          <w:color w:val="auto"/>
          <w:sz w:val="28"/>
          <w:szCs w:val="28"/>
        </w:rPr>
        <w:t xml:space="preserve"> </w:t>
      </w:r>
    </w:p>
    <w:p w14:paraId="30B6EFCC" w14:textId="0F08CADE" w:rsidR="029E288B" w:rsidRDefault="029E288B" w:rsidP="029E288B"/>
    <w:p w14:paraId="448383FD" w14:textId="4CD3085C" w:rsidR="761E316B" w:rsidRDefault="761E316B" w:rsidP="029E288B">
      <w:pPr>
        <w:rPr>
          <w:rFonts w:ascii="Arial" w:eastAsia="Arial" w:hAnsi="Arial" w:cs="Arial"/>
          <w:sz w:val="24"/>
          <w:szCs w:val="24"/>
        </w:rPr>
      </w:pPr>
      <w:r w:rsidRPr="029E288B">
        <w:rPr>
          <w:rFonts w:ascii="Arial" w:eastAsia="Arial" w:hAnsi="Arial" w:cs="Arial"/>
          <w:color w:val="000000" w:themeColor="text1"/>
          <w:sz w:val="24"/>
          <w:szCs w:val="24"/>
        </w:rPr>
        <w:t>Sites</w:t>
      </w:r>
      <w:r w:rsidRPr="029E288B">
        <w:rPr>
          <w:rFonts w:ascii="Arial" w:eastAsia="Arial" w:hAnsi="Arial" w:cs="Arial"/>
          <w:sz w:val="24"/>
          <w:szCs w:val="24"/>
        </w:rPr>
        <w:t>:</w:t>
      </w:r>
    </w:p>
    <w:p w14:paraId="0226E044" w14:textId="7122BFF8" w:rsidR="029E288B" w:rsidRDefault="029E288B" w:rsidP="029E288B">
      <w:pPr>
        <w:rPr>
          <w:rFonts w:ascii="Arial" w:eastAsia="Arial" w:hAnsi="Arial" w:cs="Arial"/>
          <w:sz w:val="24"/>
          <w:szCs w:val="24"/>
        </w:rPr>
      </w:pPr>
    </w:p>
    <w:p w14:paraId="70DA49F5" w14:textId="3887945B" w:rsidR="126D4C15" w:rsidRDefault="126D4C15" w:rsidP="029E288B">
      <w:pPr>
        <w:jc w:val="both"/>
        <w:rPr>
          <w:rFonts w:ascii="Arial" w:eastAsia="Arial" w:hAnsi="Arial" w:cs="Arial"/>
        </w:rPr>
      </w:pPr>
      <w:r w:rsidRPr="029E288B">
        <w:rPr>
          <w:rFonts w:ascii="Arial" w:eastAsia="Arial" w:hAnsi="Arial" w:cs="Arial"/>
          <w:sz w:val="24"/>
          <w:szCs w:val="24"/>
        </w:rPr>
        <w:t>BA</w:t>
      </w:r>
      <w:r w:rsidR="390F5B29" w:rsidRPr="029E288B">
        <w:rPr>
          <w:rFonts w:ascii="Arial" w:eastAsia="Arial" w:hAnsi="Arial" w:cs="Arial"/>
          <w:sz w:val="24"/>
          <w:szCs w:val="24"/>
        </w:rPr>
        <w:t>RROS,</w:t>
      </w:r>
      <w:r w:rsidR="6C4139FD" w:rsidRPr="029E288B">
        <w:rPr>
          <w:rFonts w:ascii="Arial" w:eastAsia="Arial" w:hAnsi="Arial" w:cs="Arial"/>
          <w:sz w:val="24"/>
          <w:szCs w:val="24"/>
        </w:rPr>
        <w:t xml:space="preserve"> Helga Szpiz. </w:t>
      </w:r>
      <w:r w:rsidR="6C4139FD" w:rsidRPr="029E288B">
        <w:rPr>
          <w:rFonts w:ascii="Arial" w:eastAsia="Arial" w:hAnsi="Arial" w:cs="Arial"/>
          <w:b/>
          <w:bCs/>
          <w:sz w:val="24"/>
          <w:szCs w:val="24"/>
        </w:rPr>
        <w:t>Internet chega a 88,1% dos estudantes, mas 4,1 milhões da rede pública não tinham acesso em 2019</w:t>
      </w:r>
      <w:r w:rsidR="448F4C07" w:rsidRPr="029E288B">
        <w:rPr>
          <w:rFonts w:ascii="Arial" w:eastAsia="Arial" w:hAnsi="Arial" w:cs="Arial"/>
          <w:b/>
          <w:bCs/>
          <w:sz w:val="24"/>
          <w:szCs w:val="24"/>
        </w:rPr>
        <w:t xml:space="preserve">. </w:t>
      </w:r>
      <w:r w:rsidR="448F4C07" w:rsidRPr="029E288B">
        <w:rPr>
          <w:rFonts w:ascii="Arial" w:eastAsia="Arial" w:hAnsi="Arial" w:cs="Arial"/>
          <w:sz w:val="24"/>
          <w:szCs w:val="24"/>
        </w:rPr>
        <w:t>Agencias IBGE</w:t>
      </w:r>
      <w:r w:rsidR="1BB00DBA" w:rsidRPr="029E288B">
        <w:rPr>
          <w:rFonts w:ascii="Arial" w:eastAsia="Arial" w:hAnsi="Arial" w:cs="Arial"/>
          <w:sz w:val="24"/>
          <w:szCs w:val="24"/>
        </w:rPr>
        <w:t xml:space="preserve">. </w:t>
      </w:r>
      <w:r w:rsidR="1BB00DBA" w:rsidRPr="029E288B">
        <w:rPr>
          <w:rFonts w:ascii="Arial" w:eastAsia="Arial" w:hAnsi="Arial" w:cs="Arial"/>
          <w:color w:val="000000" w:themeColor="text1"/>
          <w:sz w:val="24"/>
          <w:szCs w:val="24"/>
        </w:rPr>
        <w:t>Disponível em</w:t>
      </w:r>
      <w:r w:rsidR="1BB00DBA" w:rsidRPr="029E288B">
        <w:rPr>
          <w:rFonts w:ascii="Times New Roman" w:eastAsia="Times New Roman" w:hAnsi="Times New Roman" w:cs="Times New Roman"/>
          <w:color w:val="000000" w:themeColor="text1"/>
          <w:sz w:val="24"/>
          <w:szCs w:val="24"/>
        </w:rPr>
        <w:t>:</w:t>
      </w:r>
      <w:r w:rsidR="6305567E" w:rsidRPr="029E288B">
        <w:rPr>
          <w:rFonts w:ascii="Times New Roman" w:eastAsia="Times New Roman" w:hAnsi="Times New Roman" w:cs="Times New Roman"/>
          <w:color w:val="000000" w:themeColor="text1"/>
          <w:sz w:val="24"/>
          <w:szCs w:val="24"/>
        </w:rPr>
        <w:t xml:space="preserve">&lt; </w:t>
      </w:r>
      <w:hyperlink r:id="rId12" w:anchor=":~:text=O%20percentual%20de%20estudantes%2C%20de,p%C3%BAblicas%20(95%2C9%25">
        <w:r w:rsidR="362C8F29" w:rsidRPr="029E288B">
          <w:rPr>
            <w:rStyle w:val="Hyperlink"/>
            <w:rFonts w:ascii="Times New Roman" w:eastAsia="Times New Roman" w:hAnsi="Times New Roman" w:cs="Times New Roman"/>
            <w:sz w:val="24"/>
            <w:szCs w:val="24"/>
          </w:rPr>
          <w:t>https://agenciadenoticias.ibge.gov.br/agencia-noticias/2012-agencia-de-noticias/noticias/30522-internet-chega-a-88-1-dos-estudantes-mas-4-1-milhoes-da-rede-publica-nao-tinham-acesso-em-2019#:~:text=O%20percentual%20de%20estudantes%2C%20de,p%C3%BAblicas%20(95%2C9%25</w:t>
        </w:r>
      </w:hyperlink>
      <w:r w:rsidR="362C8F29" w:rsidRPr="029E288B">
        <w:rPr>
          <w:rFonts w:ascii="Times New Roman" w:eastAsia="Times New Roman" w:hAnsi="Times New Roman" w:cs="Times New Roman"/>
          <w:color w:val="000000" w:themeColor="text1"/>
          <w:sz w:val="24"/>
          <w:szCs w:val="24"/>
        </w:rPr>
        <w:t xml:space="preserve">). </w:t>
      </w:r>
      <w:r w:rsidR="3EB47CB1" w:rsidRPr="029E288B">
        <w:rPr>
          <w:rFonts w:ascii="Times New Roman" w:eastAsia="Times New Roman" w:hAnsi="Times New Roman" w:cs="Times New Roman"/>
          <w:color w:val="000000" w:themeColor="text1"/>
          <w:sz w:val="24"/>
          <w:szCs w:val="24"/>
        </w:rPr>
        <w:t xml:space="preserve"> </w:t>
      </w:r>
      <w:r w:rsidR="6305567E" w:rsidRPr="029E288B">
        <w:rPr>
          <w:rFonts w:ascii="Times New Roman" w:eastAsia="Times New Roman" w:hAnsi="Times New Roman" w:cs="Times New Roman"/>
          <w:color w:val="000000" w:themeColor="text1"/>
          <w:sz w:val="24"/>
          <w:szCs w:val="24"/>
        </w:rPr>
        <w:t xml:space="preserve">&gt;. </w:t>
      </w:r>
      <w:r w:rsidR="6305567E" w:rsidRPr="029E288B">
        <w:rPr>
          <w:rFonts w:ascii="Arial" w:eastAsia="Arial" w:hAnsi="Arial" w:cs="Arial"/>
          <w:color w:val="000000" w:themeColor="text1"/>
          <w:sz w:val="20"/>
          <w:szCs w:val="20"/>
        </w:rPr>
        <w:t xml:space="preserve">Acesso em: </w:t>
      </w:r>
      <w:r w:rsidR="184EAB34" w:rsidRPr="029E288B">
        <w:rPr>
          <w:rFonts w:ascii="Arial" w:eastAsia="Arial" w:hAnsi="Arial" w:cs="Arial"/>
          <w:color w:val="000000" w:themeColor="text1"/>
          <w:sz w:val="20"/>
          <w:szCs w:val="20"/>
        </w:rPr>
        <w:t>0</w:t>
      </w:r>
      <w:r w:rsidR="6305567E" w:rsidRPr="029E288B">
        <w:rPr>
          <w:rFonts w:ascii="Arial" w:eastAsia="Arial" w:hAnsi="Arial" w:cs="Arial"/>
          <w:color w:val="000000" w:themeColor="text1"/>
          <w:sz w:val="20"/>
          <w:szCs w:val="20"/>
        </w:rPr>
        <w:t>2/0</w:t>
      </w:r>
      <w:r w:rsidR="16B2279E" w:rsidRPr="029E288B">
        <w:rPr>
          <w:rFonts w:ascii="Arial" w:eastAsia="Arial" w:hAnsi="Arial" w:cs="Arial"/>
          <w:color w:val="000000" w:themeColor="text1"/>
          <w:sz w:val="20"/>
          <w:szCs w:val="20"/>
        </w:rPr>
        <w:t>8</w:t>
      </w:r>
      <w:r w:rsidR="6305567E" w:rsidRPr="029E288B">
        <w:rPr>
          <w:rFonts w:ascii="Arial" w:eastAsia="Arial" w:hAnsi="Arial" w:cs="Arial"/>
          <w:color w:val="000000" w:themeColor="text1"/>
          <w:sz w:val="20"/>
          <w:szCs w:val="20"/>
        </w:rPr>
        <w:t>/202</w:t>
      </w:r>
      <w:r w:rsidR="2C577874" w:rsidRPr="029E288B">
        <w:rPr>
          <w:rFonts w:ascii="Arial" w:eastAsia="Arial" w:hAnsi="Arial" w:cs="Arial"/>
          <w:color w:val="000000" w:themeColor="text1"/>
          <w:sz w:val="20"/>
          <w:szCs w:val="20"/>
        </w:rPr>
        <w:t>3</w:t>
      </w:r>
      <w:r w:rsidR="6305567E" w:rsidRPr="029E288B">
        <w:rPr>
          <w:rFonts w:ascii="Arial" w:eastAsia="Arial" w:hAnsi="Arial" w:cs="Arial"/>
          <w:color w:val="000000" w:themeColor="text1"/>
          <w:sz w:val="20"/>
          <w:szCs w:val="20"/>
        </w:rPr>
        <w:t>.</w:t>
      </w:r>
    </w:p>
    <w:p w14:paraId="4F77F3C1" w14:textId="2AAD617A" w:rsidR="029E288B" w:rsidRDefault="029E288B" w:rsidP="029E288B">
      <w:pPr>
        <w:jc w:val="both"/>
        <w:rPr>
          <w:rFonts w:ascii="Arial" w:eastAsia="Arial" w:hAnsi="Arial" w:cs="Arial"/>
          <w:color w:val="000000" w:themeColor="text1"/>
          <w:sz w:val="20"/>
          <w:szCs w:val="20"/>
        </w:rPr>
      </w:pPr>
    </w:p>
    <w:p w14:paraId="1F298427" w14:textId="7AF6EBCA" w:rsidR="33C63350" w:rsidRDefault="33C63350" w:rsidP="029E288B">
      <w:pPr>
        <w:jc w:val="both"/>
        <w:rPr>
          <w:rFonts w:ascii="Arial" w:eastAsia="Arial" w:hAnsi="Arial" w:cs="Arial"/>
          <w:color w:val="000000" w:themeColor="text1"/>
          <w:sz w:val="20"/>
          <w:szCs w:val="20"/>
        </w:rPr>
      </w:pPr>
      <w:r w:rsidRPr="029E288B">
        <w:rPr>
          <w:rFonts w:ascii="Arial" w:eastAsia="Arial" w:hAnsi="Arial" w:cs="Arial"/>
          <w:color w:val="000000" w:themeColor="text1"/>
          <w:sz w:val="24"/>
          <w:szCs w:val="24"/>
        </w:rPr>
        <w:t>Lucidhart.</w:t>
      </w:r>
      <w:r w:rsidR="0C2CAB55" w:rsidRPr="029E288B">
        <w:rPr>
          <w:rFonts w:ascii="Arial" w:eastAsia="Arial" w:hAnsi="Arial" w:cs="Arial"/>
          <w:color w:val="000000" w:themeColor="text1"/>
          <w:sz w:val="24"/>
          <w:szCs w:val="24"/>
        </w:rPr>
        <w:t xml:space="preserve"> </w:t>
      </w:r>
      <w:r w:rsidR="0C2CAB55" w:rsidRPr="029E288B">
        <w:rPr>
          <w:rFonts w:ascii="Arial" w:eastAsia="Arial" w:hAnsi="Arial" w:cs="Arial"/>
          <w:b/>
          <w:bCs/>
          <w:color w:val="000000" w:themeColor="text1"/>
          <w:sz w:val="24"/>
          <w:szCs w:val="24"/>
        </w:rPr>
        <w:t>O que é um diagrama UML?</w:t>
      </w:r>
      <w:r w:rsidR="047A110A" w:rsidRPr="029E288B">
        <w:rPr>
          <w:rFonts w:ascii="Arial" w:eastAsia="Arial" w:hAnsi="Arial" w:cs="Arial"/>
          <w:b/>
          <w:bCs/>
          <w:color w:val="000000" w:themeColor="text1"/>
          <w:sz w:val="24"/>
          <w:szCs w:val="24"/>
        </w:rPr>
        <w:t xml:space="preserve"> Por que usar um diagrama UML?</w:t>
      </w:r>
      <w:r w:rsidR="6E35538A" w:rsidRPr="029E288B">
        <w:rPr>
          <w:rFonts w:ascii="Arial" w:eastAsia="Arial" w:hAnsi="Arial" w:cs="Arial"/>
          <w:b/>
          <w:bCs/>
          <w:color w:val="000000" w:themeColor="text1"/>
          <w:sz w:val="24"/>
          <w:szCs w:val="24"/>
        </w:rPr>
        <w:t xml:space="preserve"> </w:t>
      </w:r>
      <w:r w:rsidR="6E35538A" w:rsidRPr="029E288B">
        <w:rPr>
          <w:rFonts w:ascii="Arial" w:eastAsia="Arial" w:hAnsi="Arial" w:cs="Arial"/>
          <w:color w:val="000000" w:themeColor="text1"/>
          <w:sz w:val="24"/>
          <w:szCs w:val="24"/>
        </w:rPr>
        <w:t>Disponível em:&lt;</w:t>
      </w:r>
      <w:r w:rsidR="55CE8745" w:rsidRPr="029E288B">
        <w:rPr>
          <w:rFonts w:ascii="Arial" w:eastAsia="Arial" w:hAnsi="Arial" w:cs="Arial"/>
          <w:color w:val="000000" w:themeColor="text1"/>
          <w:sz w:val="24"/>
          <w:szCs w:val="24"/>
        </w:rPr>
        <w:t xml:space="preserve"> </w:t>
      </w:r>
      <w:hyperlink r:id="rId13">
        <w:r w:rsidR="55CE8745" w:rsidRPr="029E288B">
          <w:rPr>
            <w:rStyle w:val="Hyperlink"/>
            <w:rFonts w:ascii="Arial" w:eastAsia="Arial" w:hAnsi="Arial" w:cs="Arial"/>
            <w:sz w:val="24"/>
            <w:szCs w:val="24"/>
          </w:rPr>
          <w:t>https://www.lucidchart.com/pages/pt/o-que-e-uml</w:t>
        </w:r>
      </w:hyperlink>
      <w:r w:rsidR="55CE8745" w:rsidRPr="029E288B">
        <w:rPr>
          <w:rFonts w:ascii="Arial" w:eastAsia="Arial" w:hAnsi="Arial" w:cs="Arial"/>
          <w:color w:val="000000" w:themeColor="text1"/>
          <w:sz w:val="24"/>
          <w:szCs w:val="24"/>
        </w:rPr>
        <w:t xml:space="preserve"> &gt;</w:t>
      </w:r>
      <w:r w:rsidR="55CE8745" w:rsidRPr="029E288B">
        <w:rPr>
          <w:rFonts w:ascii="Times New Roman" w:eastAsia="Times New Roman" w:hAnsi="Times New Roman" w:cs="Times New Roman"/>
          <w:color w:val="000000" w:themeColor="text1"/>
          <w:sz w:val="24"/>
          <w:szCs w:val="24"/>
        </w:rPr>
        <w:t xml:space="preserve">. </w:t>
      </w:r>
      <w:r w:rsidR="55CE8745" w:rsidRPr="029E288B">
        <w:rPr>
          <w:rFonts w:ascii="Arial" w:eastAsia="Arial" w:hAnsi="Arial" w:cs="Arial"/>
          <w:color w:val="000000" w:themeColor="text1"/>
          <w:sz w:val="20"/>
          <w:szCs w:val="20"/>
        </w:rPr>
        <w:t>Acesso em: 24/10/2023.</w:t>
      </w:r>
      <w:r>
        <w:br/>
      </w:r>
      <w:r>
        <w:br/>
      </w:r>
      <w:r>
        <w:br/>
      </w:r>
      <w:r w:rsidR="734FE607" w:rsidRPr="029E288B">
        <w:rPr>
          <w:rFonts w:ascii="Arial" w:eastAsia="Arial" w:hAnsi="Arial" w:cs="Arial"/>
          <w:color w:val="000000" w:themeColor="text1"/>
          <w:sz w:val="24"/>
          <w:szCs w:val="24"/>
        </w:rPr>
        <w:t>Lucidhart.</w:t>
      </w:r>
      <w:r w:rsidR="6AFA6E12" w:rsidRPr="029E288B">
        <w:rPr>
          <w:rFonts w:ascii="Arial" w:eastAsia="Arial" w:hAnsi="Arial" w:cs="Arial"/>
          <w:color w:val="000000" w:themeColor="text1"/>
          <w:sz w:val="24"/>
          <w:szCs w:val="24"/>
        </w:rPr>
        <w:t xml:space="preserve"> </w:t>
      </w:r>
      <w:r w:rsidR="6AFA6E12" w:rsidRPr="029E288B">
        <w:rPr>
          <w:rFonts w:ascii="Arial" w:eastAsia="Arial" w:hAnsi="Arial" w:cs="Arial"/>
          <w:b/>
          <w:bCs/>
          <w:color w:val="000000" w:themeColor="text1"/>
          <w:sz w:val="24"/>
          <w:szCs w:val="24"/>
        </w:rPr>
        <w:t xml:space="preserve">Diagrama de caso de uso UML: O que é, como fazer e exemplos </w:t>
      </w:r>
      <w:r w:rsidR="734FE607" w:rsidRPr="029E288B">
        <w:rPr>
          <w:rFonts w:ascii="Arial" w:eastAsia="Arial" w:hAnsi="Arial" w:cs="Arial"/>
          <w:color w:val="000000" w:themeColor="text1"/>
          <w:sz w:val="24"/>
          <w:szCs w:val="24"/>
        </w:rPr>
        <w:t xml:space="preserve">Disponível em:&lt; </w:t>
      </w:r>
      <w:hyperlink r:id="rId14">
        <w:r w:rsidR="734FE607" w:rsidRPr="029E288B">
          <w:rPr>
            <w:rStyle w:val="Hyperlink"/>
            <w:rFonts w:ascii="Arial" w:eastAsia="Arial" w:hAnsi="Arial" w:cs="Arial"/>
            <w:sz w:val="24"/>
            <w:szCs w:val="24"/>
          </w:rPr>
          <w:t>https://www.lucidchart.com/pages/pt/o-que-e-uml</w:t>
        </w:r>
      </w:hyperlink>
      <w:r w:rsidR="734FE607" w:rsidRPr="029E288B">
        <w:rPr>
          <w:rFonts w:ascii="Arial" w:eastAsia="Arial" w:hAnsi="Arial" w:cs="Arial"/>
          <w:color w:val="000000" w:themeColor="text1"/>
          <w:sz w:val="24"/>
          <w:szCs w:val="24"/>
        </w:rPr>
        <w:t xml:space="preserve"> &gt;</w:t>
      </w:r>
      <w:r w:rsidR="734FE607" w:rsidRPr="029E288B">
        <w:rPr>
          <w:rFonts w:ascii="Times New Roman" w:eastAsia="Times New Roman" w:hAnsi="Times New Roman" w:cs="Times New Roman"/>
          <w:color w:val="000000" w:themeColor="text1"/>
          <w:sz w:val="24"/>
          <w:szCs w:val="24"/>
        </w:rPr>
        <w:t xml:space="preserve">. </w:t>
      </w:r>
      <w:r w:rsidR="734FE607" w:rsidRPr="029E288B">
        <w:rPr>
          <w:rFonts w:ascii="Arial" w:eastAsia="Arial" w:hAnsi="Arial" w:cs="Arial"/>
          <w:color w:val="000000" w:themeColor="text1"/>
          <w:sz w:val="20"/>
          <w:szCs w:val="20"/>
        </w:rPr>
        <w:t xml:space="preserve">Acesso em: </w:t>
      </w:r>
      <w:r w:rsidR="21631F3C" w:rsidRPr="029E288B">
        <w:rPr>
          <w:rFonts w:ascii="Arial" w:eastAsia="Arial" w:hAnsi="Arial" w:cs="Arial"/>
          <w:color w:val="000000" w:themeColor="text1"/>
          <w:sz w:val="20"/>
          <w:szCs w:val="20"/>
        </w:rPr>
        <w:t>11</w:t>
      </w:r>
      <w:r w:rsidR="734FE607" w:rsidRPr="029E288B">
        <w:rPr>
          <w:rFonts w:ascii="Arial" w:eastAsia="Arial" w:hAnsi="Arial" w:cs="Arial"/>
          <w:color w:val="000000" w:themeColor="text1"/>
          <w:sz w:val="20"/>
          <w:szCs w:val="20"/>
        </w:rPr>
        <w:t>/1</w:t>
      </w:r>
      <w:r w:rsidR="7BBEA2BA" w:rsidRPr="029E288B">
        <w:rPr>
          <w:rFonts w:ascii="Arial" w:eastAsia="Arial" w:hAnsi="Arial" w:cs="Arial"/>
          <w:color w:val="000000" w:themeColor="text1"/>
          <w:sz w:val="20"/>
          <w:szCs w:val="20"/>
        </w:rPr>
        <w:t>1</w:t>
      </w:r>
      <w:r w:rsidR="734FE607" w:rsidRPr="029E288B">
        <w:rPr>
          <w:rFonts w:ascii="Arial" w:eastAsia="Arial" w:hAnsi="Arial" w:cs="Arial"/>
          <w:color w:val="000000" w:themeColor="text1"/>
          <w:sz w:val="20"/>
          <w:szCs w:val="20"/>
        </w:rPr>
        <w:t>/2023.</w:t>
      </w:r>
    </w:p>
    <w:p w14:paraId="427620BF" w14:textId="1FE76E8E" w:rsidR="029E288B" w:rsidRDefault="029E288B" w:rsidP="029E288B">
      <w:pPr>
        <w:jc w:val="both"/>
        <w:rPr>
          <w:rFonts w:ascii="Arial" w:eastAsia="Arial" w:hAnsi="Arial" w:cs="Arial"/>
          <w:color w:val="000000" w:themeColor="text1"/>
          <w:sz w:val="20"/>
          <w:szCs w:val="20"/>
        </w:rPr>
      </w:pPr>
    </w:p>
    <w:p w14:paraId="1AD906EF" w14:textId="29697A0E" w:rsidR="2A71B223" w:rsidRDefault="2A71B223" w:rsidP="029E288B">
      <w:pPr>
        <w:jc w:val="both"/>
        <w:rPr>
          <w:rFonts w:ascii="Arial" w:eastAsia="Arial" w:hAnsi="Arial" w:cs="Arial"/>
          <w:color w:val="000000" w:themeColor="text1"/>
          <w:sz w:val="20"/>
          <w:szCs w:val="20"/>
        </w:rPr>
      </w:pPr>
      <w:r w:rsidRPr="029E288B">
        <w:rPr>
          <w:rFonts w:ascii="Arial" w:eastAsia="Arial" w:hAnsi="Arial" w:cs="Arial"/>
          <w:color w:val="000000" w:themeColor="text1"/>
          <w:sz w:val="24"/>
          <w:szCs w:val="24"/>
        </w:rPr>
        <w:t>Lucidhart.</w:t>
      </w:r>
      <w:r w:rsidRPr="029E288B">
        <w:rPr>
          <w:rFonts w:ascii="Arial" w:eastAsia="Arial" w:hAnsi="Arial" w:cs="Arial"/>
          <w:b/>
          <w:bCs/>
          <w:color w:val="000000" w:themeColor="text1"/>
          <w:sz w:val="24"/>
          <w:szCs w:val="24"/>
        </w:rPr>
        <w:t xml:space="preserve"> O que é um diagrama de classe UML? </w:t>
      </w:r>
      <w:r w:rsidRPr="029E288B">
        <w:rPr>
          <w:rFonts w:ascii="Arial" w:eastAsia="Arial" w:hAnsi="Arial" w:cs="Arial"/>
          <w:color w:val="000000" w:themeColor="text1"/>
          <w:sz w:val="24"/>
          <w:szCs w:val="24"/>
        </w:rPr>
        <w:t xml:space="preserve">Disponível em:&lt; </w:t>
      </w:r>
      <w:hyperlink r:id="rId15">
        <w:r w:rsidRPr="029E288B">
          <w:rPr>
            <w:rStyle w:val="Hyperlink"/>
            <w:rFonts w:ascii="Arial" w:eastAsia="Arial" w:hAnsi="Arial" w:cs="Arial"/>
            <w:sz w:val="24"/>
            <w:szCs w:val="24"/>
          </w:rPr>
          <w:t>https://www.lucidchart.com/pages/pt/o-que-e-uml</w:t>
        </w:r>
      </w:hyperlink>
      <w:r w:rsidRPr="029E288B">
        <w:rPr>
          <w:rFonts w:ascii="Arial" w:eastAsia="Arial" w:hAnsi="Arial" w:cs="Arial"/>
          <w:color w:val="000000" w:themeColor="text1"/>
          <w:sz w:val="24"/>
          <w:szCs w:val="24"/>
        </w:rPr>
        <w:t xml:space="preserve"> &gt;</w:t>
      </w:r>
      <w:r w:rsidRPr="029E288B">
        <w:rPr>
          <w:rFonts w:ascii="Times New Roman" w:eastAsia="Times New Roman" w:hAnsi="Times New Roman" w:cs="Times New Roman"/>
          <w:color w:val="000000" w:themeColor="text1"/>
          <w:sz w:val="24"/>
          <w:szCs w:val="24"/>
        </w:rPr>
        <w:t xml:space="preserve">. </w:t>
      </w:r>
      <w:r w:rsidRPr="029E288B">
        <w:rPr>
          <w:rFonts w:ascii="Arial" w:eastAsia="Arial" w:hAnsi="Arial" w:cs="Arial"/>
          <w:color w:val="000000" w:themeColor="text1"/>
          <w:sz w:val="20"/>
          <w:szCs w:val="20"/>
        </w:rPr>
        <w:t xml:space="preserve">Acesso em: </w:t>
      </w:r>
      <w:r w:rsidR="561ED0BE" w:rsidRPr="029E288B">
        <w:rPr>
          <w:rFonts w:ascii="Arial" w:eastAsia="Arial" w:hAnsi="Arial" w:cs="Arial"/>
          <w:color w:val="000000" w:themeColor="text1"/>
          <w:sz w:val="20"/>
          <w:szCs w:val="20"/>
        </w:rPr>
        <w:t>16</w:t>
      </w:r>
      <w:r w:rsidRPr="029E288B">
        <w:rPr>
          <w:rFonts w:ascii="Arial" w:eastAsia="Arial" w:hAnsi="Arial" w:cs="Arial"/>
          <w:color w:val="000000" w:themeColor="text1"/>
          <w:sz w:val="20"/>
          <w:szCs w:val="20"/>
        </w:rPr>
        <w:t>/1</w:t>
      </w:r>
      <w:r w:rsidR="6686F14E" w:rsidRPr="029E288B">
        <w:rPr>
          <w:rFonts w:ascii="Arial" w:eastAsia="Arial" w:hAnsi="Arial" w:cs="Arial"/>
          <w:color w:val="000000" w:themeColor="text1"/>
          <w:sz w:val="20"/>
          <w:szCs w:val="20"/>
        </w:rPr>
        <w:t>1</w:t>
      </w:r>
      <w:r w:rsidRPr="029E288B">
        <w:rPr>
          <w:rFonts w:ascii="Arial" w:eastAsia="Arial" w:hAnsi="Arial" w:cs="Arial"/>
          <w:color w:val="000000" w:themeColor="text1"/>
          <w:sz w:val="20"/>
          <w:szCs w:val="20"/>
        </w:rPr>
        <w:t>/2023.</w:t>
      </w:r>
    </w:p>
    <w:p w14:paraId="70BBE6BE" w14:textId="25868696" w:rsidR="029E288B" w:rsidRDefault="029E288B" w:rsidP="029E288B">
      <w:pPr>
        <w:jc w:val="both"/>
      </w:pPr>
      <w:r>
        <w:br/>
      </w:r>
      <w:r>
        <w:br/>
      </w:r>
      <w:r>
        <w:br/>
      </w:r>
      <w:r>
        <w:br/>
      </w:r>
      <w:r>
        <w:br/>
      </w:r>
      <w:r>
        <w:br/>
      </w:r>
      <w:r>
        <w:br/>
      </w:r>
      <w:r>
        <w:br/>
      </w:r>
    </w:p>
    <w:p w14:paraId="178607BC" w14:textId="124A9EE8" w:rsidR="029E288B" w:rsidRDefault="029E288B">
      <w:r>
        <w:br w:type="page"/>
      </w:r>
    </w:p>
    <w:p w14:paraId="462F99EB" w14:textId="063F5358" w:rsidR="1BBC4433" w:rsidRDefault="6A62D415" w:rsidP="029E288B">
      <w:pPr>
        <w:pStyle w:val="Ttulo1"/>
        <w:rPr>
          <w:rFonts w:ascii="Arial" w:eastAsia="Arial" w:hAnsi="Arial" w:cs="Arial"/>
          <w:b/>
          <w:bCs/>
          <w:color w:val="auto"/>
          <w:sz w:val="28"/>
          <w:szCs w:val="28"/>
        </w:rPr>
      </w:pPr>
      <w:bookmarkStart w:id="28" w:name="_Toc495669611"/>
      <w:r w:rsidRPr="031BB6BE">
        <w:rPr>
          <w:rFonts w:ascii="Arial" w:eastAsia="Arial" w:hAnsi="Arial" w:cs="Arial"/>
          <w:b/>
          <w:bCs/>
          <w:color w:val="auto"/>
          <w:sz w:val="28"/>
          <w:szCs w:val="28"/>
        </w:rPr>
        <w:lastRenderedPageBreak/>
        <w:t>AP</w:t>
      </w:r>
      <w:r w:rsidR="6195D05D" w:rsidRPr="031BB6BE">
        <w:rPr>
          <w:rFonts w:ascii="Arial" w:eastAsia="Arial" w:hAnsi="Arial" w:cs="Arial"/>
          <w:b/>
          <w:bCs/>
          <w:color w:val="auto"/>
          <w:sz w:val="28"/>
          <w:szCs w:val="28"/>
        </w:rPr>
        <w:t>Ê</w:t>
      </w:r>
      <w:r w:rsidRPr="031BB6BE">
        <w:rPr>
          <w:rFonts w:ascii="Arial" w:eastAsia="Arial" w:hAnsi="Arial" w:cs="Arial"/>
          <w:b/>
          <w:bCs/>
          <w:color w:val="auto"/>
          <w:sz w:val="28"/>
          <w:szCs w:val="28"/>
        </w:rPr>
        <w:t>NDICE A</w:t>
      </w:r>
      <w:bookmarkEnd w:id="28"/>
    </w:p>
    <w:p w14:paraId="7EAD33EC" w14:textId="75543690" w:rsidR="029E288B" w:rsidRDefault="029E288B" w:rsidP="029E288B"/>
    <w:p w14:paraId="07AC2E92" w14:textId="5CE7EB19" w:rsidR="4A585112" w:rsidRDefault="4A585112" w:rsidP="029E288B">
      <w:pPr>
        <w:rPr>
          <w:rFonts w:ascii="Arial" w:eastAsia="Arial" w:hAnsi="Arial" w:cs="Arial"/>
          <w:b/>
          <w:bCs/>
          <w:sz w:val="24"/>
          <w:szCs w:val="24"/>
        </w:rPr>
      </w:pPr>
      <w:r w:rsidRPr="029E288B">
        <w:rPr>
          <w:rFonts w:ascii="Arial" w:eastAsia="Arial" w:hAnsi="Arial" w:cs="Arial"/>
          <w:b/>
          <w:bCs/>
          <w:sz w:val="24"/>
          <w:szCs w:val="24"/>
        </w:rPr>
        <w:t>Questionário</w:t>
      </w:r>
    </w:p>
    <w:p w14:paraId="4D2900B1" w14:textId="25523C0B" w:rsidR="029E288B" w:rsidRDefault="029E288B" w:rsidP="029E288B">
      <w:r>
        <w:br/>
      </w:r>
      <w:r w:rsidR="1FEB7495" w:rsidRPr="029E288B">
        <w:rPr>
          <w:rFonts w:ascii="Arial" w:eastAsia="Arial" w:hAnsi="Arial" w:cs="Arial"/>
          <w:sz w:val="24"/>
          <w:szCs w:val="24"/>
        </w:rPr>
        <w:t>Pergunta 01</w:t>
      </w:r>
      <w:r>
        <w:br/>
      </w:r>
      <w:r w:rsidR="5A004D7B">
        <w:rPr>
          <w:noProof/>
        </w:rPr>
        <w:drawing>
          <wp:inline distT="0" distB="0" distL="0" distR="0" wp14:anchorId="248A51C5" wp14:editId="62229982">
            <wp:extent cx="4572000" cy="2171700"/>
            <wp:effectExtent l="0" t="0" r="0" b="0"/>
            <wp:docPr id="718137289" name="Picture 718137289" descr="Gráfico de respostas do Formulários Google. Título da pergunta: Você usa alguma rede social? Se sim, qual/quais ?. Número de respostas: 56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14:paraId="15726239" w14:textId="37BBAB83" w:rsidR="0F3A8B5C" w:rsidRDefault="0F3A8B5C" w:rsidP="029E288B">
      <w:pPr>
        <w:rPr>
          <w:rFonts w:ascii="Arial" w:eastAsia="Arial" w:hAnsi="Arial" w:cs="Arial"/>
          <w:sz w:val="24"/>
          <w:szCs w:val="24"/>
        </w:rPr>
      </w:pPr>
      <w:r w:rsidRPr="029E288B">
        <w:rPr>
          <w:rFonts w:ascii="Arial" w:eastAsia="Arial" w:hAnsi="Arial" w:cs="Arial"/>
          <w:sz w:val="24"/>
          <w:szCs w:val="24"/>
        </w:rPr>
        <w:t xml:space="preserve">Pergunta 02 </w:t>
      </w:r>
    </w:p>
    <w:p w14:paraId="649F8807" w14:textId="6B92D8CF" w:rsidR="0DC015AD" w:rsidRDefault="0DC015AD" w:rsidP="029E288B">
      <w:r>
        <w:rPr>
          <w:noProof/>
        </w:rPr>
        <w:drawing>
          <wp:inline distT="0" distB="0" distL="0" distR="0" wp14:anchorId="3ABA19AC" wp14:editId="3A156724">
            <wp:extent cx="4572000" cy="1924050"/>
            <wp:effectExtent l="0" t="0" r="0" b="0"/>
            <wp:docPr id="466904940" name="Picture 466904940" descr="Gráfico de respostas do Formulários Google. Título da pergunta: Quanto tempo você fica nelas por dia ?. Número de respostas: 56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inline>
        </w:drawing>
      </w:r>
      <w:r>
        <w:br/>
      </w:r>
      <w:r>
        <w:br/>
      </w:r>
      <w:r w:rsidR="15A121C0" w:rsidRPr="029E288B">
        <w:rPr>
          <w:rFonts w:ascii="Arial" w:eastAsia="Arial" w:hAnsi="Arial" w:cs="Arial"/>
          <w:sz w:val="24"/>
          <w:szCs w:val="24"/>
        </w:rPr>
        <w:t>Pergunta 03</w:t>
      </w:r>
      <w:r>
        <w:br/>
      </w:r>
      <w:r w:rsidR="58D572E5">
        <w:rPr>
          <w:noProof/>
        </w:rPr>
        <w:drawing>
          <wp:inline distT="0" distB="0" distL="0" distR="0" wp14:anchorId="78DAC36C" wp14:editId="20D22D02">
            <wp:extent cx="4572000" cy="1924050"/>
            <wp:effectExtent l="0" t="0" r="0" b="0"/>
            <wp:docPr id="1622634870" name="Picture 1622634870" descr="Gráfico de respostas do Formulários Google. Título da pergunta: Você já foi atingido negativamente motivado por algum comentário ou post em alguma rede social?. Número de respostas: 56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inline>
        </w:drawing>
      </w:r>
    </w:p>
    <w:p w14:paraId="61030BA1" w14:textId="40889CBE" w:rsidR="029E288B" w:rsidRDefault="029E288B" w:rsidP="029E288B"/>
    <w:p w14:paraId="41E0EF6D" w14:textId="5E7A488A" w:rsidR="4EA2EA24" w:rsidRDefault="4EA2EA24" w:rsidP="029E288B">
      <w:pPr>
        <w:rPr>
          <w:rFonts w:ascii="Arial" w:eastAsia="Arial" w:hAnsi="Arial" w:cs="Arial"/>
          <w:sz w:val="24"/>
          <w:szCs w:val="24"/>
        </w:rPr>
      </w:pPr>
      <w:r w:rsidRPr="029E288B">
        <w:rPr>
          <w:rFonts w:ascii="Arial" w:eastAsia="Arial" w:hAnsi="Arial" w:cs="Arial"/>
          <w:sz w:val="24"/>
          <w:szCs w:val="24"/>
        </w:rPr>
        <w:t>Pergunta 04</w:t>
      </w:r>
    </w:p>
    <w:p w14:paraId="24771478" w14:textId="371A8BD0" w:rsidR="6633AB8A" w:rsidRDefault="6633AB8A" w:rsidP="029E288B">
      <w:r>
        <w:rPr>
          <w:noProof/>
        </w:rPr>
        <w:drawing>
          <wp:inline distT="0" distB="0" distL="0" distR="0" wp14:anchorId="5EAFF7FD" wp14:editId="76B88BA5">
            <wp:extent cx="4572000" cy="1924050"/>
            <wp:effectExtent l="0" t="0" r="0" b="0"/>
            <wp:docPr id="262338692" name="Picture 262338692" descr="Gráfico de respostas do Formulários Google. Título da pergunta: Você gostaria de um rede social exclusiva da ETEC ?. Número de respostas: 56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inline>
        </w:drawing>
      </w:r>
    </w:p>
    <w:p w14:paraId="2E3C671D" w14:textId="69F0895A" w:rsidR="029E288B" w:rsidRDefault="029E288B" w:rsidP="029E288B"/>
    <w:p w14:paraId="51606549" w14:textId="0B2A559A" w:rsidR="6633AB8A" w:rsidRDefault="6633AB8A" w:rsidP="029E288B">
      <w:pPr>
        <w:rPr>
          <w:rFonts w:ascii="Arial" w:eastAsia="Arial" w:hAnsi="Arial" w:cs="Arial"/>
          <w:sz w:val="24"/>
          <w:szCs w:val="24"/>
        </w:rPr>
      </w:pPr>
      <w:r w:rsidRPr="029E288B">
        <w:rPr>
          <w:rFonts w:ascii="Arial" w:eastAsia="Arial" w:hAnsi="Arial" w:cs="Arial"/>
          <w:sz w:val="24"/>
          <w:szCs w:val="24"/>
        </w:rPr>
        <w:t>Pergunta 05</w:t>
      </w:r>
    </w:p>
    <w:p w14:paraId="15C52F13" w14:textId="408049AE" w:rsidR="6633AB8A" w:rsidRDefault="6633AB8A" w:rsidP="029E288B">
      <w:r>
        <w:rPr>
          <w:noProof/>
        </w:rPr>
        <w:drawing>
          <wp:inline distT="0" distB="0" distL="0" distR="0" wp14:anchorId="1F465D98" wp14:editId="1010FCA2">
            <wp:extent cx="4572000" cy="1924050"/>
            <wp:effectExtent l="0" t="0" r="0" b="0"/>
            <wp:docPr id="494604446" name="Picture 494604446" descr="Gráfico de respostas do Formulários Google. Título da pergunta: Você gostaria que na Rede social da ETEC tivesse:. Número de respostas: 56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inline>
        </w:drawing>
      </w:r>
    </w:p>
    <w:p w14:paraId="75C40F75" w14:textId="255BD51D" w:rsidR="029E288B" w:rsidRDefault="029E288B" w:rsidP="029E288B"/>
    <w:p w14:paraId="07818FC1" w14:textId="46829C8C" w:rsidR="6633AB8A" w:rsidRDefault="6633AB8A" w:rsidP="029E288B">
      <w:pPr>
        <w:rPr>
          <w:rFonts w:ascii="Arial" w:eastAsia="Arial" w:hAnsi="Arial" w:cs="Arial"/>
          <w:sz w:val="24"/>
          <w:szCs w:val="24"/>
        </w:rPr>
      </w:pPr>
      <w:r w:rsidRPr="029E288B">
        <w:rPr>
          <w:rFonts w:ascii="Arial" w:eastAsia="Arial" w:hAnsi="Arial" w:cs="Arial"/>
          <w:sz w:val="24"/>
          <w:szCs w:val="24"/>
        </w:rPr>
        <w:t>Pergunta 06</w:t>
      </w:r>
    </w:p>
    <w:p w14:paraId="63834386" w14:textId="5E1E9F73" w:rsidR="0B129D94" w:rsidRDefault="0B129D94" w:rsidP="029E288B">
      <w:r>
        <w:rPr>
          <w:noProof/>
        </w:rPr>
        <w:drawing>
          <wp:inline distT="0" distB="0" distL="0" distR="0" wp14:anchorId="1520F6E3" wp14:editId="646A01B3">
            <wp:extent cx="4572000" cy="1924050"/>
            <wp:effectExtent l="0" t="0" r="0" b="0"/>
            <wp:docPr id="680976116" name="Picture 680976116" descr="Gráfico de respostas do Formulários Google. Título da pergunta: Na rede social da ETEC você gostaria que tivesse uma comunidade para cada curso ?. Número de respostas: 56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976116"/>
                    <pic:cNvPicPr/>
                  </pic:nvPicPr>
                  <pic:blipFill>
                    <a:blip r:embed="rId21">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inline>
        </w:drawing>
      </w:r>
      <w:r w:rsidR="1257546C">
        <w:t>CA</w:t>
      </w:r>
    </w:p>
    <w:p w14:paraId="38BB2318" w14:textId="1096EACB" w:rsidR="029E288B" w:rsidRDefault="029E288B" w:rsidP="029E288B"/>
    <w:p w14:paraId="691016A6" w14:textId="1B3E7A1D" w:rsidR="705E6B0C" w:rsidRDefault="54832D07" w:rsidP="029E288B">
      <w:pPr>
        <w:pStyle w:val="Ttulo1"/>
        <w:rPr>
          <w:b/>
          <w:bCs/>
          <w:color w:val="auto"/>
        </w:rPr>
      </w:pPr>
      <w:bookmarkStart w:id="29" w:name="_Toc282421449"/>
      <w:r w:rsidRPr="031BB6BE">
        <w:rPr>
          <w:rFonts w:ascii="Arial" w:eastAsia="Arial" w:hAnsi="Arial" w:cs="Arial"/>
          <w:b/>
          <w:bCs/>
          <w:color w:val="auto"/>
          <w:sz w:val="28"/>
          <w:szCs w:val="28"/>
        </w:rPr>
        <w:lastRenderedPageBreak/>
        <w:t>APÊNDICE B</w:t>
      </w:r>
      <w:r w:rsidR="705E6B0C">
        <w:br/>
      </w:r>
      <w:bookmarkEnd w:id="29"/>
    </w:p>
    <w:p w14:paraId="560AB4B7" w14:textId="7F7D5E23" w:rsidR="705E6B0C" w:rsidRDefault="705E6B0C" w:rsidP="029E288B">
      <w:pPr>
        <w:rPr>
          <w:rFonts w:ascii="Arial" w:eastAsia="Arial" w:hAnsi="Arial" w:cs="Arial"/>
          <w:b/>
          <w:bCs/>
          <w:sz w:val="24"/>
          <w:szCs w:val="24"/>
        </w:rPr>
      </w:pPr>
      <w:r w:rsidRPr="029E288B">
        <w:rPr>
          <w:rFonts w:ascii="Arial" w:eastAsia="Arial" w:hAnsi="Arial" w:cs="Arial"/>
          <w:b/>
          <w:bCs/>
          <w:sz w:val="24"/>
          <w:szCs w:val="24"/>
        </w:rPr>
        <w:t>Diagrama UML de Casos de Uso</w:t>
      </w:r>
    </w:p>
    <w:p w14:paraId="66925D46" w14:textId="2C636CFF" w:rsidR="50350FC7" w:rsidRDefault="50350FC7" w:rsidP="029E288B">
      <w:r>
        <w:rPr>
          <w:noProof/>
        </w:rPr>
        <w:drawing>
          <wp:inline distT="0" distB="0" distL="0" distR="0" wp14:anchorId="1A16020C" wp14:editId="2E82112B">
            <wp:extent cx="4467225" cy="4572000"/>
            <wp:effectExtent l="0" t="0" r="0" b="0"/>
            <wp:docPr id="151140159" name="Picture 15114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467225" cy="4572000"/>
                    </a:xfrm>
                    <a:prstGeom prst="rect">
                      <a:avLst/>
                    </a:prstGeom>
                  </pic:spPr>
                </pic:pic>
              </a:graphicData>
            </a:graphic>
          </wp:inline>
        </w:drawing>
      </w:r>
    </w:p>
    <w:p w14:paraId="41AA2EE4" w14:textId="7E701D41" w:rsidR="029E288B" w:rsidRDefault="029E288B" w:rsidP="029E288B"/>
    <w:p w14:paraId="3898E96C" w14:textId="6F3C155F" w:rsidR="4B8CCA52" w:rsidRDefault="4B8CCA52" w:rsidP="029E288B">
      <w:r>
        <w:rPr>
          <w:noProof/>
        </w:rPr>
        <w:lastRenderedPageBreak/>
        <w:drawing>
          <wp:inline distT="0" distB="0" distL="0" distR="0" wp14:anchorId="705DC38B" wp14:editId="795E7D25">
            <wp:extent cx="4572000" cy="4400550"/>
            <wp:effectExtent l="0" t="0" r="0" b="0"/>
            <wp:docPr id="50760078" name="Picture 5076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4400550"/>
                    </a:xfrm>
                    <a:prstGeom prst="rect">
                      <a:avLst/>
                    </a:prstGeom>
                  </pic:spPr>
                </pic:pic>
              </a:graphicData>
            </a:graphic>
          </wp:inline>
        </w:drawing>
      </w:r>
      <w:r>
        <w:br/>
      </w:r>
      <w:r>
        <w:br/>
      </w:r>
      <w:r>
        <w:br/>
      </w:r>
    </w:p>
    <w:p w14:paraId="411845C4" w14:textId="7D63EC62" w:rsidR="029E288B" w:rsidRDefault="029E288B" w:rsidP="029E288B">
      <w:r>
        <w:br/>
      </w:r>
    </w:p>
    <w:p w14:paraId="1BD1E1B2" w14:textId="0061FA2B" w:rsidR="029E288B" w:rsidRDefault="029E288B" w:rsidP="029E288B">
      <w:pPr>
        <w:rPr>
          <w:rStyle w:val="Ttulo1Char"/>
          <w:rFonts w:ascii="Arial" w:eastAsia="Arial" w:hAnsi="Arial" w:cs="Arial"/>
          <w:b/>
          <w:bCs/>
          <w:color w:val="auto"/>
          <w:sz w:val="28"/>
          <w:szCs w:val="28"/>
        </w:rPr>
      </w:pPr>
    </w:p>
    <w:p w14:paraId="6B2320AD" w14:textId="302191C9" w:rsidR="029E288B" w:rsidRDefault="029E288B" w:rsidP="029E288B">
      <w:pPr>
        <w:rPr>
          <w:rStyle w:val="Ttulo1Char"/>
          <w:rFonts w:ascii="Arial" w:eastAsia="Arial" w:hAnsi="Arial" w:cs="Arial"/>
          <w:b/>
          <w:bCs/>
          <w:color w:val="auto"/>
          <w:sz w:val="28"/>
          <w:szCs w:val="28"/>
        </w:rPr>
      </w:pPr>
    </w:p>
    <w:p w14:paraId="7D1F49A0" w14:textId="43E1F032" w:rsidR="029E288B" w:rsidRDefault="029E288B" w:rsidP="029E288B">
      <w:pPr>
        <w:rPr>
          <w:rStyle w:val="Ttulo1Char"/>
          <w:rFonts w:ascii="Arial" w:eastAsia="Arial" w:hAnsi="Arial" w:cs="Arial"/>
          <w:b/>
          <w:bCs/>
          <w:color w:val="auto"/>
          <w:sz w:val="28"/>
          <w:szCs w:val="28"/>
        </w:rPr>
      </w:pPr>
    </w:p>
    <w:p w14:paraId="3DE56DEB" w14:textId="3B16E001" w:rsidR="029E288B" w:rsidRDefault="029E288B" w:rsidP="029E288B">
      <w:pPr>
        <w:rPr>
          <w:rStyle w:val="Ttulo1Char"/>
          <w:rFonts w:ascii="Arial" w:eastAsia="Arial" w:hAnsi="Arial" w:cs="Arial"/>
          <w:b/>
          <w:bCs/>
          <w:color w:val="auto"/>
          <w:sz w:val="28"/>
          <w:szCs w:val="28"/>
        </w:rPr>
      </w:pPr>
    </w:p>
    <w:p w14:paraId="44160ECA" w14:textId="7A364842" w:rsidR="029E288B" w:rsidRDefault="029E288B" w:rsidP="029E288B">
      <w:pPr>
        <w:rPr>
          <w:rStyle w:val="Ttulo1Char"/>
          <w:rFonts w:ascii="Arial" w:eastAsia="Arial" w:hAnsi="Arial" w:cs="Arial"/>
          <w:b/>
          <w:bCs/>
          <w:color w:val="auto"/>
          <w:sz w:val="28"/>
          <w:szCs w:val="28"/>
        </w:rPr>
      </w:pPr>
    </w:p>
    <w:p w14:paraId="730419BB" w14:textId="691ADAF5" w:rsidR="029E288B" w:rsidRDefault="029E288B" w:rsidP="029E288B">
      <w:pPr>
        <w:rPr>
          <w:rStyle w:val="Ttulo1Char"/>
          <w:rFonts w:ascii="Arial" w:eastAsia="Arial" w:hAnsi="Arial" w:cs="Arial"/>
          <w:b/>
          <w:bCs/>
          <w:color w:val="auto"/>
          <w:sz w:val="28"/>
          <w:szCs w:val="28"/>
        </w:rPr>
      </w:pPr>
    </w:p>
    <w:p w14:paraId="00C45E32" w14:textId="13C5CCE4" w:rsidR="029E288B" w:rsidRDefault="029E288B" w:rsidP="029E288B">
      <w:pPr>
        <w:rPr>
          <w:rStyle w:val="Ttulo1Char"/>
          <w:rFonts w:ascii="Arial" w:eastAsia="Arial" w:hAnsi="Arial" w:cs="Arial"/>
          <w:b/>
          <w:bCs/>
          <w:color w:val="auto"/>
          <w:sz w:val="28"/>
          <w:szCs w:val="28"/>
        </w:rPr>
      </w:pPr>
    </w:p>
    <w:p w14:paraId="2DCE4B83" w14:textId="0D722F86" w:rsidR="571F9CB0" w:rsidRDefault="12EEA5A0" w:rsidP="029E288B">
      <w:pPr>
        <w:rPr>
          <w:rStyle w:val="Ttulo1Char"/>
          <w:rFonts w:ascii="Arial" w:eastAsia="Arial" w:hAnsi="Arial" w:cs="Arial"/>
          <w:color w:val="auto"/>
          <w:sz w:val="24"/>
          <w:szCs w:val="24"/>
        </w:rPr>
      </w:pPr>
      <w:bookmarkStart w:id="30" w:name="_Toc369640188"/>
      <w:r w:rsidRPr="031BB6BE">
        <w:rPr>
          <w:rStyle w:val="Ttulo1Char"/>
          <w:rFonts w:ascii="Arial" w:eastAsia="Arial" w:hAnsi="Arial" w:cs="Arial"/>
          <w:b/>
          <w:bCs/>
          <w:color w:val="auto"/>
          <w:sz w:val="28"/>
          <w:szCs w:val="28"/>
        </w:rPr>
        <w:lastRenderedPageBreak/>
        <w:t>APENDICE C</w:t>
      </w:r>
      <w:bookmarkEnd w:id="30"/>
      <w:r w:rsidR="571F9CB0">
        <w:br/>
      </w:r>
      <w:r w:rsidR="571F9CB0">
        <w:br/>
      </w:r>
      <w:r w:rsidR="31E9942D" w:rsidRPr="031BB6BE">
        <w:rPr>
          <w:rFonts w:ascii="Arial" w:eastAsia="Arial" w:hAnsi="Arial" w:cs="Arial"/>
          <w:b/>
          <w:bCs/>
          <w:sz w:val="24"/>
          <w:szCs w:val="24"/>
        </w:rPr>
        <w:t>Diagrama</w:t>
      </w:r>
      <w:r w:rsidR="52B489C3" w:rsidRPr="031BB6BE">
        <w:rPr>
          <w:rFonts w:ascii="Arial" w:eastAsia="Arial" w:hAnsi="Arial" w:cs="Arial"/>
          <w:b/>
          <w:bCs/>
          <w:sz w:val="24"/>
          <w:szCs w:val="24"/>
        </w:rPr>
        <w:t xml:space="preserve"> UML de Classes</w:t>
      </w:r>
    </w:p>
    <w:p w14:paraId="1B63B02D" w14:textId="11348EC4" w:rsidR="2976D3F8" w:rsidRDefault="2976D3F8" w:rsidP="029E288B">
      <w:r>
        <w:rPr>
          <w:noProof/>
        </w:rPr>
        <w:drawing>
          <wp:inline distT="0" distB="0" distL="0" distR="0" wp14:anchorId="12AA8E03" wp14:editId="2613A09B">
            <wp:extent cx="4572000" cy="2238375"/>
            <wp:effectExtent l="0" t="0" r="0" b="0"/>
            <wp:docPr id="1335287563" name="Picture 1335287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238375"/>
                    </a:xfrm>
                    <a:prstGeom prst="rect">
                      <a:avLst/>
                    </a:prstGeom>
                  </pic:spPr>
                </pic:pic>
              </a:graphicData>
            </a:graphic>
          </wp:inline>
        </w:drawing>
      </w:r>
    </w:p>
    <w:p w14:paraId="48BBD01E" w14:textId="5EC51D85" w:rsidR="029E288B" w:rsidRDefault="029E288B" w:rsidP="029E288B"/>
    <w:p w14:paraId="6A5E64AE" w14:textId="78B87262" w:rsidR="029E288B" w:rsidRDefault="029E288B" w:rsidP="029E288B"/>
    <w:p w14:paraId="634680A2" w14:textId="0AEF7687" w:rsidR="029E288B" w:rsidRDefault="029E288B" w:rsidP="029E288B">
      <w:pPr>
        <w:pStyle w:val="Ttulo1"/>
      </w:pPr>
    </w:p>
    <w:p w14:paraId="1403B175" w14:textId="2A6BC6CE" w:rsidR="029E288B" w:rsidRDefault="029E288B" w:rsidP="029E288B"/>
    <w:p w14:paraId="191BE6AB" w14:textId="0A570E4A" w:rsidR="029E288B" w:rsidRDefault="029E288B" w:rsidP="029E288B">
      <w:pPr>
        <w:pStyle w:val="Ttulo1"/>
        <w:rPr>
          <w:rFonts w:ascii="Arial" w:eastAsia="Arial" w:hAnsi="Arial" w:cs="Arial"/>
          <w:b/>
          <w:bCs/>
          <w:color w:val="auto"/>
          <w:sz w:val="28"/>
          <w:szCs w:val="28"/>
        </w:rPr>
      </w:pPr>
    </w:p>
    <w:p w14:paraId="3743868C" w14:textId="28816325" w:rsidR="029E288B" w:rsidRDefault="029E288B" w:rsidP="029E288B">
      <w:pPr>
        <w:pStyle w:val="Ttulo1"/>
        <w:rPr>
          <w:rFonts w:ascii="Arial" w:eastAsia="Arial" w:hAnsi="Arial" w:cs="Arial"/>
          <w:b/>
          <w:bCs/>
          <w:color w:val="auto"/>
          <w:sz w:val="28"/>
          <w:szCs w:val="28"/>
        </w:rPr>
      </w:pPr>
    </w:p>
    <w:p w14:paraId="6CEC878E" w14:textId="48B9DBD7" w:rsidR="029E288B" w:rsidRDefault="029E288B" w:rsidP="029E288B">
      <w:pPr>
        <w:pStyle w:val="Ttulo1"/>
        <w:rPr>
          <w:rFonts w:ascii="Arial" w:eastAsia="Arial" w:hAnsi="Arial" w:cs="Arial"/>
          <w:b/>
          <w:bCs/>
          <w:color w:val="auto"/>
          <w:sz w:val="28"/>
          <w:szCs w:val="28"/>
        </w:rPr>
      </w:pPr>
    </w:p>
    <w:p w14:paraId="531FFA33" w14:textId="5640575C" w:rsidR="029E288B" w:rsidRDefault="029E288B" w:rsidP="029E288B">
      <w:pPr>
        <w:pStyle w:val="Ttulo1"/>
        <w:rPr>
          <w:rFonts w:ascii="Arial" w:eastAsia="Arial" w:hAnsi="Arial" w:cs="Arial"/>
          <w:b/>
          <w:bCs/>
          <w:color w:val="auto"/>
          <w:sz w:val="28"/>
          <w:szCs w:val="28"/>
        </w:rPr>
      </w:pPr>
    </w:p>
    <w:p w14:paraId="233537A4" w14:textId="78279A43" w:rsidR="029E288B" w:rsidRDefault="029E288B" w:rsidP="029E288B"/>
    <w:p w14:paraId="19CD3BC4" w14:textId="2F6A6BDB" w:rsidR="029E288B" w:rsidRDefault="029E288B" w:rsidP="029E288B"/>
    <w:p w14:paraId="70B2598F" w14:textId="64A5B6DF" w:rsidR="029E288B" w:rsidRDefault="029E288B" w:rsidP="031BB6BE">
      <w:r>
        <w:br/>
      </w:r>
      <w:r>
        <w:br/>
      </w:r>
      <w:r>
        <w:br/>
      </w:r>
      <w:r>
        <w:br/>
      </w:r>
    </w:p>
    <w:p w14:paraId="4F490CB7" w14:textId="12F1B1C2" w:rsidR="029E288B" w:rsidRDefault="029E288B" w:rsidP="029E288B">
      <w:r>
        <w:br w:type="page"/>
      </w:r>
    </w:p>
    <w:p w14:paraId="1A653F6B" w14:textId="7B85F0FB" w:rsidR="029E288B" w:rsidRDefault="394B7A3B" w:rsidP="031BB6BE">
      <w:pPr>
        <w:pStyle w:val="Ttulo1"/>
        <w:rPr>
          <w:rStyle w:val="Ttulo1Char"/>
          <w:rFonts w:ascii="Arial" w:eastAsia="Arial" w:hAnsi="Arial" w:cs="Arial"/>
          <w:b/>
          <w:bCs/>
          <w:color w:val="auto"/>
          <w:sz w:val="28"/>
          <w:szCs w:val="28"/>
        </w:rPr>
      </w:pPr>
      <w:bookmarkStart w:id="31" w:name="_Toc1114322238"/>
      <w:r w:rsidRPr="031BB6BE">
        <w:rPr>
          <w:rFonts w:ascii="Arial" w:eastAsia="Arial" w:hAnsi="Arial" w:cs="Arial"/>
          <w:b/>
          <w:bCs/>
          <w:color w:val="auto"/>
          <w:sz w:val="28"/>
          <w:szCs w:val="28"/>
        </w:rPr>
        <w:lastRenderedPageBreak/>
        <w:t>APÊNDICE D</w:t>
      </w:r>
      <w:r w:rsidR="029E288B">
        <w:br/>
      </w:r>
      <w:bookmarkEnd w:id="31"/>
    </w:p>
    <w:p w14:paraId="194B174E" w14:textId="663E25D9" w:rsidR="029E288B" w:rsidRDefault="029E288B" w:rsidP="031BB6BE">
      <w:pPr>
        <w:rPr>
          <w:rFonts w:ascii="Arial" w:eastAsia="Arial" w:hAnsi="Arial" w:cs="Arial"/>
          <w:b/>
          <w:bCs/>
          <w:sz w:val="24"/>
          <w:szCs w:val="24"/>
        </w:rPr>
      </w:pPr>
      <w:r>
        <w:br/>
      </w:r>
      <w:r w:rsidR="0BA5FDB8" w:rsidRPr="031BB6BE">
        <w:rPr>
          <w:rFonts w:ascii="Arial" w:eastAsia="Arial" w:hAnsi="Arial" w:cs="Arial"/>
          <w:b/>
          <w:bCs/>
          <w:sz w:val="24"/>
          <w:szCs w:val="24"/>
        </w:rPr>
        <w:t xml:space="preserve">Modelo de banco de dados – </w:t>
      </w:r>
      <w:r w:rsidR="3EF36CDB" w:rsidRPr="031BB6BE">
        <w:rPr>
          <w:rFonts w:ascii="Arial" w:eastAsia="Arial" w:hAnsi="Arial" w:cs="Arial"/>
          <w:b/>
          <w:bCs/>
          <w:sz w:val="24"/>
          <w:szCs w:val="24"/>
        </w:rPr>
        <w:t>Conceitual</w:t>
      </w:r>
    </w:p>
    <w:p w14:paraId="127C3DC5" w14:textId="6769E9F3" w:rsidR="2DD52D37" w:rsidRDefault="3EF36CDB" w:rsidP="031BB6BE">
      <w:r>
        <w:rPr>
          <w:noProof/>
        </w:rPr>
        <w:drawing>
          <wp:inline distT="0" distB="0" distL="0" distR="0" wp14:anchorId="4E3EE99D" wp14:editId="51FEC79A">
            <wp:extent cx="4572000" cy="2228850"/>
            <wp:effectExtent l="0" t="0" r="0" b="0"/>
            <wp:docPr id="792480429" name="Imagem 79248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a:graphicData>
            </a:graphic>
          </wp:inline>
        </w:drawing>
      </w:r>
      <w:r w:rsidR="2DD52D37">
        <w:br/>
      </w:r>
      <w:r w:rsidR="2DD52D37">
        <w:br/>
      </w:r>
      <w:r w:rsidR="2DD52D37">
        <w:br/>
      </w:r>
      <w:r w:rsidR="2DD52D37">
        <w:br/>
      </w:r>
      <w:r w:rsidR="2DD52D37">
        <w:br/>
      </w:r>
    </w:p>
    <w:p w14:paraId="7C4E6E93" w14:textId="14CF7D8D" w:rsidR="029E288B" w:rsidRDefault="029E288B" w:rsidP="029E288B">
      <w:r>
        <w:br/>
      </w:r>
      <w:r>
        <w:br/>
      </w:r>
    </w:p>
    <w:p w14:paraId="5ED69762" w14:textId="01AB7CF7" w:rsidR="029E288B" w:rsidRDefault="029E288B" w:rsidP="029E288B">
      <w:pPr>
        <w:rPr>
          <w:rStyle w:val="Ttulo1Char"/>
          <w:rFonts w:ascii="Arial" w:eastAsia="Arial" w:hAnsi="Arial" w:cs="Arial"/>
          <w:b/>
          <w:bCs/>
          <w:color w:val="auto"/>
          <w:sz w:val="28"/>
          <w:szCs w:val="28"/>
        </w:rPr>
      </w:pPr>
    </w:p>
    <w:p w14:paraId="4B81F6AF" w14:textId="0B2EF786" w:rsidR="029E288B" w:rsidRDefault="029E288B" w:rsidP="029E288B">
      <w:pPr>
        <w:rPr>
          <w:rStyle w:val="Ttulo1Char"/>
          <w:rFonts w:ascii="Arial" w:eastAsia="Arial" w:hAnsi="Arial" w:cs="Arial"/>
          <w:b/>
          <w:bCs/>
          <w:color w:val="auto"/>
          <w:sz w:val="28"/>
          <w:szCs w:val="28"/>
        </w:rPr>
      </w:pPr>
    </w:p>
    <w:p w14:paraId="33822A05" w14:textId="00D2CD03" w:rsidR="029E288B" w:rsidRDefault="029E288B" w:rsidP="029E288B">
      <w:pPr>
        <w:rPr>
          <w:rStyle w:val="Ttulo1Char"/>
          <w:rFonts w:ascii="Arial" w:eastAsia="Arial" w:hAnsi="Arial" w:cs="Arial"/>
          <w:b/>
          <w:bCs/>
          <w:color w:val="auto"/>
          <w:sz w:val="28"/>
          <w:szCs w:val="28"/>
        </w:rPr>
      </w:pPr>
    </w:p>
    <w:p w14:paraId="1A956158" w14:textId="4CD3A19E" w:rsidR="029E288B" w:rsidRDefault="029E288B" w:rsidP="029E288B">
      <w:pPr>
        <w:rPr>
          <w:rStyle w:val="Ttulo1Char"/>
          <w:rFonts w:ascii="Arial" w:eastAsia="Arial" w:hAnsi="Arial" w:cs="Arial"/>
          <w:b/>
          <w:bCs/>
          <w:color w:val="auto"/>
          <w:sz w:val="28"/>
          <w:szCs w:val="28"/>
        </w:rPr>
      </w:pPr>
    </w:p>
    <w:p w14:paraId="5183DA45" w14:textId="0733B0D7" w:rsidR="029E288B" w:rsidRDefault="029E288B" w:rsidP="029E288B">
      <w:pPr>
        <w:rPr>
          <w:rStyle w:val="Ttulo1Char"/>
          <w:rFonts w:ascii="Arial" w:eastAsia="Arial" w:hAnsi="Arial" w:cs="Arial"/>
          <w:b/>
          <w:bCs/>
          <w:color w:val="auto"/>
          <w:sz w:val="28"/>
          <w:szCs w:val="28"/>
        </w:rPr>
      </w:pPr>
    </w:p>
    <w:p w14:paraId="4402284E" w14:textId="10F03720" w:rsidR="029E288B" w:rsidRDefault="029E288B" w:rsidP="029E288B">
      <w:pPr>
        <w:rPr>
          <w:rStyle w:val="Ttulo1Char"/>
          <w:rFonts w:ascii="Arial" w:eastAsia="Arial" w:hAnsi="Arial" w:cs="Arial"/>
          <w:b/>
          <w:bCs/>
          <w:color w:val="auto"/>
          <w:sz w:val="28"/>
          <w:szCs w:val="28"/>
        </w:rPr>
      </w:pPr>
    </w:p>
    <w:p w14:paraId="2D1F1581" w14:textId="15593312" w:rsidR="029E288B" w:rsidRDefault="029E288B" w:rsidP="029E288B">
      <w:pPr>
        <w:rPr>
          <w:rStyle w:val="Ttulo1Char"/>
          <w:rFonts w:ascii="Arial" w:eastAsia="Arial" w:hAnsi="Arial" w:cs="Arial"/>
          <w:b/>
          <w:bCs/>
          <w:color w:val="auto"/>
          <w:sz w:val="28"/>
          <w:szCs w:val="28"/>
        </w:rPr>
      </w:pPr>
    </w:p>
    <w:p w14:paraId="7067058A" w14:textId="390C8AA1" w:rsidR="029E288B" w:rsidRDefault="029E288B" w:rsidP="029E288B">
      <w:pPr>
        <w:rPr>
          <w:rStyle w:val="Ttulo1Char"/>
          <w:rFonts w:ascii="Arial" w:eastAsia="Arial" w:hAnsi="Arial" w:cs="Arial"/>
          <w:b/>
          <w:bCs/>
          <w:color w:val="auto"/>
          <w:sz w:val="28"/>
          <w:szCs w:val="28"/>
        </w:rPr>
      </w:pPr>
    </w:p>
    <w:p w14:paraId="2B2694DF" w14:textId="612C7622" w:rsidR="029E288B" w:rsidRDefault="029E288B" w:rsidP="029E288B">
      <w:pPr>
        <w:rPr>
          <w:rStyle w:val="Ttulo1Char"/>
          <w:rFonts w:ascii="Arial" w:eastAsia="Arial" w:hAnsi="Arial" w:cs="Arial"/>
          <w:b/>
          <w:bCs/>
          <w:color w:val="auto"/>
          <w:sz w:val="28"/>
          <w:szCs w:val="28"/>
        </w:rPr>
      </w:pPr>
    </w:p>
    <w:p w14:paraId="17DFB2B3" w14:textId="7AB25265" w:rsidR="029E288B" w:rsidRDefault="029E288B" w:rsidP="029E288B">
      <w:pPr>
        <w:rPr>
          <w:rStyle w:val="Ttulo1Char"/>
          <w:rFonts w:ascii="Arial" w:eastAsia="Arial" w:hAnsi="Arial" w:cs="Arial"/>
          <w:b/>
          <w:bCs/>
          <w:color w:val="auto"/>
          <w:sz w:val="28"/>
          <w:szCs w:val="28"/>
        </w:rPr>
      </w:pPr>
    </w:p>
    <w:p w14:paraId="29EDE715" w14:textId="2EA00066" w:rsidR="2C16623B" w:rsidRDefault="1623AD1E" w:rsidP="029E288B">
      <w:pPr>
        <w:rPr>
          <w:rStyle w:val="Ttulo1Char"/>
          <w:rFonts w:ascii="Arial" w:eastAsia="Arial" w:hAnsi="Arial" w:cs="Arial"/>
          <w:b/>
          <w:bCs/>
          <w:color w:val="auto"/>
          <w:sz w:val="28"/>
          <w:szCs w:val="28"/>
        </w:rPr>
      </w:pPr>
      <w:bookmarkStart w:id="32" w:name="_Toc1642499242"/>
      <w:r w:rsidRPr="031BB6BE">
        <w:rPr>
          <w:rStyle w:val="Ttulo1Char"/>
          <w:rFonts w:ascii="Arial" w:eastAsia="Arial" w:hAnsi="Arial" w:cs="Arial"/>
          <w:b/>
          <w:bCs/>
          <w:color w:val="auto"/>
          <w:sz w:val="28"/>
          <w:szCs w:val="28"/>
        </w:rPr>
        <w:lastRenderedPageBreak/>
        <w:t>APÊNDICE E</w:t>
      </w:r>
      <w:bookmarkEnd w:id="32"/>
    </w:p>
    <w:p w14:paraId="0FB74405" w14:textId="3402B866" w:rsidR="029E288B" w:rsidRDefault="029E288B" w:rsidP="029E288B">
      <w:pPr>
        <w:rPr>
          <w:rStyle w:val="Ttulo1Char"/>
          <w:rFonts w:ascii="Arial" w:eastAsia="Arial" w:hAnsi="Arial" w:cs="Arial"/>
          <w:b/>
          <w:bCs/>
          <w:color w:val="auto"/>
          <w:sz w:val="28"/>
          <w:szCs w:val="28"/>
        </w:rPr>
      </w:pPr>
    </w:p>
    <w:p w14:paraId="35D36A7D" w14:textId="29138513" w:rsidR="191392F0" w:rsidRDefault="60C06357" w:rsidP="031BB6BE">
      <w:r w:rsidRPr="031BB6BE">
        <w:rPr>
          <w:rFonts w:ascii="Arial" w:eastAsia="Arial" w:hAnsi="Arial" w:cs="Arial"/>
          <w:b/>
          <w:bCs/>
          <w:sz w:val="24"/>
          <w:szCs w:val="24"/>
        </w:rPr>
        <w:t>Modelo de banco de dados</w:t>
      </w:r>
      <w:r w:rsidR="30AA26FB" w:rsidRPr="031BB6BE">
        <w:rPr>
          <w:rFonts w:ascii="Arial" w:eastAsia="Arial" w:hAnsi="Arial" w:cs="Arial"/>
          <w:b/>
          <w:bCs/>
          <w:sz w:val="24"/>
          <w:szCs w:val="24"/>
        </w:rPr>
        <w:t xml:space="preserve"> – </w:t>
      </w:r>
      <w:r w:rsidRPr="031BB6BE">
        <w:rPr>
          <w:rFonts w:ascii="Arial" w:eastAsia="Arial" w:hAnsi="Arial" w:cs="Arial"/>
          <w:b/>
          <w:bCs/>
          <w:sz w:val="24"/>
          <w:szCs w:val="24"/>
        </w:rPr>
        <w:t>Logico</w:t>
      </w:r>
      <w:r w:rsidR="191392F0">
        <w:br/>
      </w:r>
      <w:r w:rsidR="191392F0">
        <w:br/>
      </w:r>
      <w:r w:rsidR="238535B7">
        <w:rPr>
          <w:noProof/>
        </w:rPr>
        <w:drawing>
          <wp:inline distT="0" distB="0" distL="0" distR="0" wp14:anchorId="6085F194" wp14:editId="116141C3">
            <wp:extent cx="4572000" cy="2562225"/>
            <wp:effectExtent l="0" t="0" r="0" b="0"/>
            <wp:docPr id="692759157" name="Imagem 692759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63E67262" w14:textId="5B60E181" w:rsidR="029E288B" w:rsidRDefault="029E288B" w:rsidP="029E288B">
      <w:r>
        <w:br/>
      </w:r>
      <w:r>
        <w:br/>
      </w:r>
    </w:p>
    <w:p w14:paraId="37D748AB" w14:textId="74404629" w:rsidR="029E288B" w:rsidRDefault="029E288B" w:rsidP="029E288B">
      <w:pPr>
        <w:rPr>
          <w:rStyle w:val="Ttulo1Char"/>
          <w:rFonts w:ascii="Arial" w:eastAsia="Arial" w:hAnsi="Arial" w:cs="Arial"/>
          <w:b/>
          <w:bCs/>
          <w:color w:val="auto"/>
          <w:sz w:val="28"/>
          <w:szCs w:val="28"/>
        </w:rPr>
      </w:pPr>
    </w:p>
    <w:p w14:paraId="67F86A7A" w14:textId="0BEC92AC" w:rsidR="029E288B" w:rsidRDefault="029E288B" w:rsidP="029E288B">
      <w:pPr>
        <w:rPr>
          <w:rStyle w:val="Ttulo1Char"/>
          <w:rFonts w:ascii="Arial" w:eastAsia="Arial" w:hAnsi="Arial" w:cs="Arial"/>
          <w:b/>
          <w:bCs/>
          <w:color w:val="auto"/>
          <w:sz w:val="28"/>
          <w:szCs w:val="28"/>
        </w:rPr>
      </w:pPr>
    </w:p>
    <w:p w14:paraId="193F596A" w14:textId="42C31F5E" w:rsidR="029E288B" w:rsidRDefault="029E288B" w:rsidP="029E288B">
      <w:pPr>
        <w:rPr>
          <w:rStyle w:val="Ttulo1Char"/>
          <w:rFonts w:ascii="Arial" w:eastAsia="Arial" w:hAnsi="Arial" w:cs="Arial"/>
          <w:b/>
          <w:bCs/>
          <w:color w:val="auto"/>
          <w:sz w:val="28"/>
          <w:szCs w:val="28"/>
        </w:rPr>
      </w:pPr>
    </w:p>
    <w:p w14:paraId="3009806A" w14:textId="71578F20" w:rsidR="029E288B" w:rsidRDefault="029E288B" w:rsidP="029E288B">
      <w:pPr>
        <w:rPr>
          <w:rStyle w:val="Ttulo1Char"/>
          <w:rFonts w:ascii="Arial" w:eastAsia="Arial" w:hAnsi="Arial" w:cs="Arial"/>
          <w:b/>
          <w:bCs/>
          <w:color w:val="auto"/>
          <w:sz w:val="28"/>
          <w:szCs w:val="28"/>
        </w:rPr>
      </w:pPr>
    </w:p>
    <w:p w14:paraId="00DB0A60" w14:textId="0937D2BE" w:rsidR="029E288B" w:rsidRDefault="029E288B" w:rsidP="029E288B">
      <w:pPr>
        <w:rPr>
          <w:rStyle w:val="Ttulo1Char"/>
          <w:rFonts w:ascii="Arial" w:eastAsia="Arial" w:hAnsi="Arial" w:cs="Arial"/>
          <w:b/>
          <w:bCs/>
          <w:color w:val="auto"/>
          <w:sz w:val="28"/>
          <w:szCs w:val="28"/>
        </w:rPr>
      </w:pPr>
      <w:r>
        <w:br/>
      </w:r>
    </w:p>
    <w:p w14:paraId="005EB38F" w14:textId="20FA3A35" w:rsidR="029E288B" w:rsidRDefault="029E288B" w:rsidP="029E288B">
      <w:pPr>
        <w:rPr>
          <w:rStyle w:val="Ttulo1Char"/>
          <w:rFonts w:ascii="Arial" w:eastAsia="Arial" w:hAnsi="Arial" w:cs="Arial"/>
          <w:b/>
          <w:bCs/>
          <w:color w:val="auto"/>
          <w:sz w:val="28"/>
          <w:szCs w:val="28"/>
        </w:rPr>
      </w:pPr>
    </w:p>
    <w:p w14:paraId="2A0CC8E4" w14:textId="0D0269E1" w:rsidR="029E288B" w:rsidRDefault="029E288B" w:rsidP="029E288B">
      <w:pPr>
        <w:rPr>
          <w:rStyle w:val="Ttulo1Char"/>
          <w:rFonts w:ascii="Arial" w:eastAsia="Arial" w:hAnsi="Arial" w:cs="Arial"/>
          <w:b/>
          <w:bCs/>
          <w:color w:val="auto"/>
          <w:sz w:val="28"/>
          <w:szCs w:val="28"/>
        </w:rPr>
      </w:pPr>
    </w:p>
    <w:p w14:paraId="6BBB9413" w14:textId="20E4F472" w:rsidR="029E288B" w:rsidRDefault="029E288B" w:rsidP="029E288B">
      <w:pPr>
        <w:rPr>
          <w:rStyle w:val="Ttulo1Char"/>
          <w:rFonts w:ascii="Arial" w:eastAsia="Arial" w:hAnsi="Arial" w:cs="Arial"/>
          <w:b/>
          <w:bCs/>
          <w:color w:val="auto"/>
          <w:sz w:val="28"/>
          <w:szCs w:val="28"/>
        </w:rPr>
      </w:pPr>
    </w:p>
    <w:p w14:paraId="1C362168" w14:textId="52D90E30" w:rsidR="029E288B" w:rsidRDefault="029E288B" w:rsidP="029E288B">
      <w:pPr>
        <w:rPr>
          <w:rStyle w:val="Ttulo1Char"/>
          <w:rFonts w:ascii="Arial" w:eastAsia="Arial" w:hAnsi="Arial" w:cs="Arial"/>
          <w:b/>
          <w:bCs/>
          <w:color w:val="auto"/>
          <w:sz w:val="28"/>
          <w:szCs w:val="28"/>
        </w:rPr>
      </w:pPr>
    </w:p>
    <w:p w14:paraId="68B599FD" w14:textId="79D98464" w:rsidR="029E288B" w:rsidRDefault="029E288B" w:rsidP="029E288B">
      <w:pPr>
        <w:rPr>
          <w:rStyle w:val="Ttulo1Char"/>
          <w:rFonts w:ascii="Arial" w:eastAsia="Arial" w:hAnsi="Arial" w:cs="Arial"/>
          <w:b/>
          <w:bCs/>
          <w:color w:val="auto"/>
          <w:sz w:val="28"/>
          <w:szCs w:val="28"/>
        </w:rPr>
      </w:pPr>
    </w:p>
    <w:p w14:paraId="4AB3424E" w14:textId="33AEF7B2" w:rsidR="029E288B" w:rsidRDefault="029E288B" w:rsidP="029E288B">
      <w:pPr>
        <w:rPr>
          <w:rStyle w:val="Ttulo1Char"/>
          <w:rFonts w:ascii="Arial" w:eastAsia="Arial" w:hAnsi="Arial" w:cs="Arial"/>
          <w:b/>
          <w:bCs/>
          <w:color w:val="auto"/>
          <w:sz w:val="28"/>
          <w:szCs w:val="28"/>
        </w:rPr>
      </w:pPr>
    </w:p>
    <w:p w14:paraId="456B8054" w14:textId="380B76BF" w:rsidR="0C6B2822" w:rsidRDefault="41BF2262" w:rsidP="029E288B">
      <w:pPr>
        <w:rPr>
          <w:rStyle w:val="Ttulo1Char"/>
          <w:rFonts w:ascii="Arial" w:eastAsia="Arial" w:hAnsi="Arial" w:cs="Arial"/>
          <w:b/>
          <w:bCs/>
          <w:color w:val="auto"/>
          <w:sz w:val="28"/>
          <w:szCs w:val="28"/>
        </w:rPr>
      </w:pPr>
      <w:bookmarkStart w:id="33" w:name="_Toc175844168"/>
      <w:r w:rsidRPr="031BB6BE">
        <w:rPr>
          <w:rStyle w:val="Ttulo1Char"/>
          <w:rFonts w:ascii="Arial" w:eastAsia="Arial" w:hAnsi="Arial" w:cs="Arial"/>
          <w:b/>
          <w:bCs/>
          <w:color w:val="auto"/>
          <w:sz w:val="28"/>
          <w:szCs w:val="28"/>
        </w:rPr>
        <w:lastRenderedPageBreak/>
        <w:t xml:space="preserve">APÊNDICE </w:t>
      </w:r>
      <w:r w:rsidR="0ECCDA94" w:rsidRPr="031BB6BE">
        <w:rPr>
          <w:rStyle w:val="Ttulo1Char"/>
          <w:rFonts w:ascii="Arial" w:eastAsia="Arial" w:hAnsi="Arial" w:cs="Arial"/>
          <w:b/>
          <w:bCs/>
          <w:color w:val="auto"/>
          <w:sz w:val="28"/>
          <w:szCs w:val="28"/>
        </w:rPr>
        <w:t>F</w:t>
      </w:r>
      <w:bookmarkEnd w:id="33"/>
    </w:p>
    <w:p w14:paraId="3584EE2D" w14:textId="01A075E3" w:rsidR="029E288B" w:rsidRDefault="029E288B" w:rsidP="029E288B">
      <w:pPr>
        <w:rPr>
          <w:rFonts w:ascii="Arial" w:eastAsia="Arial" w:hAnsi="Arial" w:cs="Arial"/>
          <w:b/>
          <w:bCs/>
          <w:sz w:val="28"/>
          <w:szCs w:val="28"/>
        </w:rPr>
      </w:pPr>
    </w:p>
    <w:p w14:paraId="2B15585F" w14:textId="624D9AA4" w:rsidR="23EF518F" w:rsidRDefault="23EF518F" w:rsidP="029E288B">
      <w:pPr>
        <w:rPr>
          <w:rFonts w:ascii="Arial" w:eastAsia="Arial" w:hAnsi="Arial" w:cs="Arial"/>
          <w:b/>
          <w:bCs/>
          <w:sz w:val="24"/>
          <w:szCs w:val="24"/>
        </w:rPr>
      </w:pPr>
      <w:r w:rsidRPr="029E288B">
        <w:rPr>
          <w:rFonts w:ascii="Arial" w:eastAsia="Arial" w:hAnsi="Arial" w:cs="Arial"/>
          <w:b/>
          <w:bCs/>
          <w:sz w:val="24"/>
          <w:szCs w:val="24"/>
        </w:rPr>
        <w:t>Modelagem do banco de dados - Físico</w:t>
      </w:r>
    </w:p>
    <w:p w14:paraId="364FBC0F" w14:textId="0B40F34D" w:rsidR="029E288B" w:rsidRDefault="029E288B" w:rsidP="029E288B">
      <w:pPr>
        <w:rPr>
          <w:rFonts w:ascii="Arial" w:eastAsia="Arial" w:hAnsi="Arial" w:cs="Arial"/>
          <w:b/>
          <w:bCs/>
          <w:sz w:val="28"/>
          <w:szCs w:val="28"/>
        </w:rPr>
      </w:pPr>
    </w:p>
    <w:p w14:paraId="4F061C04" w14:textId="7D73EB50" w:rsidR="23EF518F" w:rsidRDefault="23EF518F" w:rsidP="029E288B">
      <w:pPr>
        <w:rPr>
          <w:rFonts w:ascii="Arial" w:eastAsia="Arial" w:hAnsi="Arial" w:cs="Arial"/>
          <w:sz w:val="24"/>
          <w:szCs w:val="24"/>
        </w:rPr>
      </w:pPr>
      <w:r w:rsidRPr="029E288B">
        <w:rPr>
          <w:rFonts w:ascii="Arial" w:eastAsia="Arial" w:hAnsi="Arial" w:cs="Arial"/>
          <w:sz w:val="24"/>
          <w:szCs w:val="24"/>
        </w:rPr>
        <w:t>Tabelas do banco</w:t>
      </w:r>
    </w:p>
    <w:p w14:paraId="504E538C" w14:textId="1522FEAE" w:rsidR="23EF518F" w:rsidRDefault="23EF518F" w:rsidP="029E288B">
      <w:r>
        <w:rPr>
          <w:noProof/>
        </w:rPr>
        <w:drawing>
          <wp:inline distT="0" distB="0" distL="0" distR="0" wp14:anchorId="1E16381E" wp14:editId="3FB30B7F">
            <wp:extent cx="6670458" cy="1317724"/>
            <wp:effectExtent l="0" t="0" r="0" b="0"/>
            <wp:docPr id="1527965340" name="Picture 152796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670458" cy="1317724"/>
                    </a:xfrm>
                    <a:prstGeom prst="rect">
                      <a:avLst/>
                    </a:prstGeom>
                  </pic:spPr>
                </pic:pic>
              </a:graphicData>
            </a:graphic>
          </wp:inline>
        </w:drawing>
      </w:r>
    </w:p>
    <w:p w14:paraId="0408A88A" w14:textId="483D9323" w:rsidR="029E288B" w:rsidRDefault="029E288B" w:rsidP="029E288B">
      <w:pPr>
        <w:rPr>
          <w:rFonts w:ascii="Arial" w:eastAsia="Arial" w:hAnsi="Arial" w:cs="Arial"/>
          <w:b/>
          <w:bCs/>
          <w:sz w:val="28"/>
          <w:szCs w:val="28"/>
        </w:rPr>
      </w:pPr>
    </w:p>
    <w:p w14:paraId="1BCD0FFB" w14:textId="016A621E" w:rsidR="23EF518F" w:rsidRDefault="23EF518F" w:rsidP="029E288B">
      <w:pPr>
        <w:rPr>
          <w:rFonts w:ascii="Arial" w:eastAsia="Arial" w:hAnsi="Arial" w:cs="Arial"/>
          <w:sz w:val="24"/>
          <w:szCs w:val="24"/>
        </w:rPr>
      </w:pPr>
      <w:r w:rsidRPr="029E288B">
        <w:rPr>
          <w:rFonts w:ascii="Arial" w:eastAsia="Arial" w:hAnsi="Arial" w:cs="Arial"/>
          <w:sz w:val="24"/>
          <w:szCs w:val="24"/>
        </w:rPr>
        <w:t>Estrutura da tabela usuários</w:t>
      </w:r>
    </w:p>
    <w:p w14:paraId="0A18D035" w14:textId="262EDB1F" w:rsidR="23EF518F" w:rsidRDefault="23EF518F" w:rsidP="029E288B">
      <w:r>
        <w:rPr>
          <w:noProof/>
        </w:rPr>
        <w:drawing>
          <wp:inline distT="0" distB="0" distL="0" distR="0" wp14:anchorId="35DEB537" wp14:editId="7197AE8E">
            <wp:extent cx="6648016" cy="2775267"/>
            <wp:effectExtent l="0" t="0" r="0" b="0"/>
            <wp:docPr id="1435104931" name="Picture 1435104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648016" cy="2775267"/>
                    </a:xfrm>
                    <a:prstGeom prst="rect">
                      <a:avLst/>
                    </a:prstGeom>
                  </pic:spPr>
                </pic:pic>
              </a:graphicData>
            </a:graphic>
          </wp:inline>
        </w:drawing>
      </w:r>
    </w:p>
    <w:p w14:paraId="6ECCDDCE" w14:textId="6B689C18" w:rsidR="029E288B" w:rsidRDefault="029E288B" w:rsidP="029E288B">
      <w:pPr>
        <w:rPr>
          <w:rFonts w:ascii="Arial" w:eastAsia="Arial" w:hAnsi="Arial" w:cs="Arial"/>
          <w:sz w:val="24"/>
          <w:szCs w:val="24"/>
        </w:rPr>
      </w:pPr>
    </w:p>
    <w:p w14:paraId="7BAEE0BD" w14:textId="35912791" w:rsidR="23EF518F" w:rsidRDefault="23EF518F" w:rsidP="029E288B">
      <w:pPr>
        <w:rPr>
          <w:rFonts w:ascii="Arial" w:eastAsia="Arial" w:hAnsi="Arial" w:cs="Arial"/>
          <w:sz w:val="24"/>
          <w:szCs w:val="24"/>
        </w:rPr>
      </w:pPr>
      <w:r w:rsidRPr="4C462AEA">
        <w:rPr>
          <w:rFonts w:ascii="Arial" w:eastAsia="Arial" w:hAnsi="Arial" w:cs="Arial"/>
          <w:sz w:val="24"/>
          <w:szCs w:val="24"/>
        </w:rPr>
        <w:t>Estrutura da tabela publicação</w:t>
      </w:r>
    </w:p>
    <w:p w14:paraId="6CA526A2" w14:textId="7EEE3CF3" w:rsidR="23EF518F" w:rsidRDefault="67A9DF6C" w:rsidP="4C462AEA">
      <w:r>
        <w:rPr>
          <w:noProof/>
        </w:rPr>
        <w:lastRenderedPageBreak/>
        <w:drawing>
          <wp:inline distT="0" distB="0" distL="0" distR="0" wp14:anchorId="76EA4EF1" wp14:editId="1E58D832">
            <wp:extent cx="6477000" cy="1538288"/>
            <wp:effectExtent l="0" t="0" r="0" b="0"/>
            <wp:docPr id="44240122" name="Imagem 4424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477000" cy="1538288"/>
                    </a:xfrm>
                    <a:prstGeom prst="rect">
                      <a:avLst/>
                    </a:prstGeom>
                  </pic:spPr>
                </pic:pic>
              </a:graphicData>
            </a:graphic>
          </wp:inline>
        </w:drawing>
      </w:r>
    </w:p>
    <w:p w14:paraId="4DD3250D" w14:textId="67A762D4" w:rsidR="029E288B" w:rsidRDefault="029E288B" w:rsidP="029E288B">
      <w:pPr>
        <w:rPr>
          <w:rFonts w:ascii="Arial" w:eastAsia="Arial" w:hAnsi="Arial" w:cs="Arial"/>
          <w:sz w:val="24"/>
          <w:szCs w:val="24"/>
        </w:rPr>
      </w:pPr>
    </w:p>
    <w:p w14:paraId="1799F48A" w14:textId="2C6C85A7" w:rsidR="23EF518F" w:rsidRDefault="23EF518F" w:rsidP="029E288B">
      <w:pPr>
        <w:rPr>
          <w:rFonts w:ascii="Arial" w:eastAsia="Arial" w:hAnsi="Arial" w:cs="Arial"/>
          <w:sz w:val="24"/>
          <w:szCs w:val="24"/>
        </w:rPr>
      </w:pPr>
      <w:r w:rsidRPr="029E288B">
        <w:rPr>
          <w:rFonts w:ascii="Arial" w:eastAsia="Arial" w:hAnsi="Arial" w:cs="Arial"/>
          <w:sz w:val="24"/>
          <w:szCs w:val="24"/>
        </w:rPr>
        <w:t>Estrutura tabela publicação favoritos</w:t>
      </w:r>
    </w:p>
    <w:p w14:paraId="555F782A" w14:textId="0B321EB6" w:rsidR="23EF518F" w:rsidRDefault="23EF518F" w:rsidP="029E288B">
      <w:r>
        <w:rPr>
          <w:noProof/>
        </w:rPr>
        <w:drawing>
          <wp:inline distT="0" distB="0" distL="0" distR="0" wp14:anchorId="29C447A5" wp14:editId="60FE196C">
            <wp:extent cx="6543675" cy="1526857"/>
            <wp:effectExtent l="0" t="0" r="0" b="0"/>
            <wp:docPr id="1201027293" name="Picture 120102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543675" cy="1526857"/>
                    </a:xfrm>
                    <a:prstGeom prst="rect">
                      <a:avLst/>
                    </a:prstGeom>
                  </pic:spPr>
                </pic:pic>
              </a:graphicData>
            </a:graphic>
          </wp:inline>
        </w:drawing>
      </w:r>
    </w:p>
    <w:p w14:paraId="16C2CEB6" w14:textId="7660EC15" w:rsidR="029E288B" w:rsidRDefault="029E288B" w:rsidP="029E288B">
      <w:pPr>
        <w:rPr>
          <w:rFonts w:ascii="Arial" w:eastAsia="Arial" w:hAnsi="Arial" w:cs="Arial"/>
          <w:sz w:val="24"/>
          <w:szCs w:val="24"/>
        </w:rPr>
      </w:pPr>
    </w:p>
    <w:p w14:paraId="40F06668" w14:textId="3BEF9E58" w:rsidR="23EF518F" w:rsidRDefault="23EF518F" w:rsidP="029E288B">
      <w:pPr>
        <w:rPr>
          <w:rFonts w:ascii="Arial" w:eastAsia="Arial" w:hAnsi="Arial" w:cs="Arial"/>
          <w:sz w:val="24"/>
          <w:szCs w:val="24"/>
        </w:rPr>
      </w:pPr>
      <w:r w:rsidRPr="029E288B">
        <w:rPr>
          <w:rFonts w:ascii="Arial" w:eastAsia="Arial" w:hAnsi="Arial" w:cs="Arial"/>
          <w:sz w:val="24"/>
          <w:szCs w:val="24"/>
        </w:rPr>
        <w:t>Estrutura tabela denuncia</w:t>
      </w:r>
    </w:p>
    <w:p w14:paraId="204AD2E6" w14:textId="0D4E4CF1" w:rsidR="23EF518F" w:rsidRDefault="23EF518F" w:rsidP="029E288B">
      <w:r>
        <w:rPr>
          <w:noProof/>
        </w:rPr>
        <w:drawing>
          <wp:inline distT="0" distB="0" distL="0" distR="0" wp14:anchorId="16298896" wp14:editId="0BE97C4B">
            <wp:extent cx="6562725" cy="1544975"/>
            <wp:effectExtent l="0" t="0" r="0" b="0"/>
            <wp:docPr id="836316699" name="Picture 836316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6562725" cy="1544975"/>
                    </a:xfrm>
                    <a:prstGeom prst="rect">
                      <a:avLst/>
                    </a:prstGeom>
                  </pic:spPr>
                </pic:pic>
              </a:graphicData>
            </a:graphic>
          </wp:inline>
        </w:drawing>
      </w:r>
    </w:p>
    <w:p w14:paraId="2A3BC6D3" w14:textId="59C5F11A" w:rsidR="029E288B" w:rsidRDefault="029E288B" w:rsidP="029E288B">
      <w:pPr>
        <w:rPr>
          <w:rFonts w:ascii="Arial" w:eastAsia="Arial" w:hAnsi="Arial" w:cs="Arial"/>
          <w:b/>
          <w:bCs/>
          <w:sz w:val="28"/>
          <w:szCs w:val="28"/>
        </w:rPr>
      </w:pPr>
    </w:p>
    <w:p w14:paraId="5425F05E" w14:textId="347F9DB5" w:rsidR="029E288B" w:rsidRDefault="029E288B" w:rsidP="029E288B"/>
    <w:p w14:paraId="2214DBED" w14:textId="56376D09" w:rsidR="029E288B" w:rsidRDefault="029E288B" w:rsidP="029E288B"/>
    <w:p w14:paraId="0ADF60C4" w14:textId="47AB2D86" w:rsidR="4C462AEA" w:rsidRDefault="4C462AEA" w:rsidP="4C462AEA"/>
    <w:p w14:paraId="1C8EDA22" w14:textId="77777777" w:rsidR="008412E1" w:rsidRDefault="008412E1" w:rsidP="4C462AEA"/>
    <w:p w14:paraId="033326C8" w14:textId="77777777" w:rsidR="008412E1" w:rsidRDefault="008412E1" w:rsidP="4C462AEA"/>
    <w:p w14:paraId="7EC8C6B2" w14:textId="793D6540" w:rsidR="5FD3BA25" w:rsidRDefault="610A94B5" w:rsidP="031BB6BE">
      <w:pPr>
        <w:pStyle w:val="Ttulo1"/>
        <w:rPr>
          <w:rFonts w:ascii="Arial" w:eastAsia="Arial" w:hAnsi="Arial" w:cs="Arial"/>
          <w:b/>
          <w:bCs/>
          <w:color w:val="auto"/>
          <w:sz w:val="28"/>
          <w:szCs w:val="28"/>
        </w:rPr>
      </w:pPr>
      <w:bookmarkStart w:id="34" w:name="_Toc2125027052"/>
      <w:r w:rsidRPr="031BB6BE">
        <w:rPr>
          <w:rFonts w:ascii="Arial" w:eastAsia="Arial" w:hAnsi="Arial" w:cs="Arial"/>
          <w:b/>
          <w:bCs/>
          <w:color w:val="auto"/>
          <w:sz w:val="28"/>
          <w:szCs w:val="28"/>
        </w:rPr>
        <w:lastRenderedPageBreak/>
        <w:t>APÊNDICE G</w:t>
      </w:r>
      <w:bookmarkEnd w:id="34"/>
    </w:p>
    <w:p w14:paraId="0C5EAA31" w14:textId="23C56EEB" w:rsidR="5FD3BA25" w:rsidRDefault="5FD3BA25" w:rsidP="031BB6BE"/>
    <w:p w14:paraId="58590E2F" w14:textId="41590283" w:rsidR="5FD3BA25" w:rsidRDefault="5FD3BA25" w:rsidP="031BB6BE"/>
    <w:p w14:paraId="4E5DE8C9" w14:textId="7E6ED3AA" w:rsidR="5FD3BA25" w:rsidRDefault="306E2ADD" w:rsidP="031BB6BE">
      <w:r w:rsidRPr="031BB6BE">
        <w:rPr>
          <w:rFonts w:ascii="Arial" w:eastAsia="Arial" w:hAnsi="Arial" w:cs="Arial"/>
          <w:b/>
          <w:bCs/>
          <w:sz w:val="24"/>
          <w:szCs w:val="24"/>
        </w:rPr>
        <w:t>Esboço</w:t>
      </w:r>
      <w:r w:rsidR="5FD3BA25">
        <w:br/>
      </w:r>
      <w:r w:rsidR="70C404B1">
        <w:rPr>
          <w:noProof/>
        </w:rPr>
        <w:drawing>
          <wp:inline distT="0" distB="0" distL="0" distR="0" wp14:anchorId="03BCB532" wp14:editId="13F05125">
            <wp:extent cx="6203894" cy="4381500"/>
            <wp:effectExtent l="0" t="0" r="0" b="0"/>
            <wp:docPr id="1036011529" name="Imagem 103601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6203894" cy="4381500"/>
                    </a:xfrm>
                    <a:prstGeom prst="rect">
                      <a:avLst/>
                    </a:prstGeom>
                  </pic:spPr>
                </pic:pic>
              </a:graphicData>
            </a:graphic>
          </wp:inline>
        </w:drawing>
      </w:r>
    </w:p>
    <w:p w14:paraId="71CD1448" w14:textId="457E63F8" w:rsidR="5FD3BA25" w:rsidRDefault="5FD3BA25" w:rsidP="031BB6BE">
      <w:pPr>
        <w:pStyle w:val="SemEspaamento"/>
      </w:pPr>
      <w:r>
        <w:br/>
      </w:r>
      <w:r>
        <w:br/>
      </w:r>
      <w:r>
        <w:br/>
      </w:r>
      <w:r>
        <w:br/>
      </w:r>
      <w:r>
        <w:br/>
      </w:r>
      <w:r>
        <w:br/>
      </w:r>
      <w:r>
        <w:br/>
      </w:r>
      <w:r>
        <w:br/>
      </w:r>
      <w:r>
        <w:br/>
      </w:r>
      <w:r>
        <w:br/>
      </w:r>
      <w:r>
        <w:br/>
      </w:r>
    </w:p>
    <w:p w14:paraId="54B2317E" w14:textId="4210A91E" w:rsidR="5FD3BA25" w:rsidRPr="008412E1" w:rsidRDefault="5FD3BA25" w:rsidP="008412E1">
      <w:pPr>
        <w:pStyle w:val="Ttulo1"/>
        <w:rPr>
          <w:rFonts w:ascii="Arial" w:eastAsia="Arial" w:hAnsi="Arial" w:cs="Arial"/>
          <w:b/>
          <w:bCs/>
          <w:color w:val="auto"/>
          <w:sz w:val="28"/>
          <w:szCs w:val="28"/>
        </w:rPr>
      </w:pPr>
      <w:bookmarkStart w:id="35" w:name="_Toc1497169603"/>
      <w:r>
        <w:lastRenderedPageBreak/>
        <w:br/>
      </w:r>
      <w:r w:rsidR="1B7D2205" w:rsidRPr="031BB6BE">
        <w:rPr>
          <w:rFonts w:ascii="Arial" w:eastAsia="Arial" w:hAnsi="Arial" w:cs="Arial"/>
          <w:b/>
          <w:bCs/>
          <w:color w:val="auto"/>
          <w:sz w:val="28"/>
          <w:szCs w:val="28"/>
        </w:rPr>
        <w:t>AP</w:t>
      </w:r>
      <w:r w:rsidR="10355B45" w:rsidRPr="031BB6BE">
        <w:rPr>
          <w:rFonts w:ascii="Arial" w:eastAsia="Arial" w:hAnsi="Arial" w:cs="Arial"/>
          <w:b/>
          <w:bCs/>
          <w:color w:val="auto"/>
          <w:sz w:val="28"/>
          <w:szCs w:val="28"/>
        </w:rPr>
        <w:t>Ê</w:t>
      </w:r>
      <w:r w:rsidR="1B7D2205" w:rsidRPr="031BB6BE">
        <w:rPr>
          <w:rFonts w:ascii="Arial" w:eastAsia="Arial" w:hAnsi="Arial" w:cs="Arial"/>
          <w:b/>
          <w:bCs/>
          <w:color w:val="auto"/>
          <w:sz w:val="28"/>
          <w:szCs w:val="28"/>
        </w:rPr>
        <w:t>NDICE H</w:t>
      </w:r>
      <w:bookmarkEnd w:id="35"/>
      <w:r>
        <w:br/>
      </w:r>
    </w:p>
    <w:p w14:paraId="3CF44BDE" w14:textId="0A096B6B" w:rsidR="5FD3BA25" w:rsidRDefault="65E3D63D" w:rsidP="031BB6BE">
      <w:pPr>
        <w:rPr>
          <w:rStyle w:val="Ttulo1Char"/>
          <w:rFonts w:ascii="Arial" w:eastAsia="Arial" w:hAnsi="Arial" w:cs="Arial"/>
          <w:b/>
          <w:bCs/>
          <w:color w:val="auto"/>
          <w:sz w:val="28"/>
          <w:szCs w:val="28"/>
        </w:rPr>
      </w:pPr>
      <w:r w:rsidRPr="031BB6BE">
        <w:rPr>
          <w:rFonts w:ascii="Arial" w:eastAsia="Arial" w:hAnsi="Arial" w:cs="Arial"/>
          <w:b/>
          <w:bCs/>
          <w:sz w:val="24"/>
          <w:szCs w:val="24"/>
        </w:rPr>
        <w:t>Prototipo de baixa fidelidade</w:t>
      </w:r>
    </w:p>
    <w:p w14:paraId="0EBFAE02" w14:textId="71E537D4" w:rsidR="5FD3BA25" w:rsidRDefault="5FD3BA25" w:rsidP="031BB6BE">
      <w:r>
        <w:br/>
      </w:r>
      <w:r w:rsidR="002ACD41" w:rsidRPr="031BB6BE">
        <w:rPr>
          <w:rFonts w:ascii="Arial" w:eastAsia="Arial" w:hAnsi="Arial" w:cs="Arial"/>
          <w:sz w:val="24"/>
          <w:szCs w:val="24"/>
        </w:rPr>
        <w:t>01- Tela principal</w:t>
      </w:r>
      <w:r>
        <w:br/>
      </w:r>
      <w:r w:rsidR="5307D29A">
        <w:rPr>
          <w:noProof/>
        </w:rPr>
        <w:drawing>
          <wp:inline distT="0" distB="0" distL="0" distR="0" wp14:anchorId="1329D140" wp14:editId="45FE543E">
            <wp:extent cx="2857500" cy="5080000"/>
            <wp:effectExtent l="0" t="0" r="0" b="0"/>
            <wp:docPr id="1203987497" name="Imagem 120398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57500" cy="5080000"/>
                    </a:xfrm>
                    <a:prstGeom prst="rect">
                      <a:avLst/>
                    </a:prstGeom>
                  </pic:spPr>
                </pic:pic>
              </a:graphicData>
            </a:graphic>
          </wp:inline>
        </w:drawing>
      </w:r>
    </w:p>
    <w:p w14:paraId="654D68E0" w14:textId="1838AA57" w:rsidR="5FD3BA25" w:rsidRDefault="5FD3BA25" w:rsidP="031BB6BE"/>
    <w:p w14:paraId="1B2D4939" w14:textId="369D00C4" w:rsidR="5FD3BA25" w:rsidRDefault="5FD3BA25" w:rsidP="031BB6BE"/>
    <w:p w14:paraId="487C3505" w14:textId="77777777" w:rsidR="008412E1" w:rsidRDefault="008412E1" w:rsidP="031BB6BE"/>
    <w:p w14:paraId="1A427E6A" w14:textId="77777777" w:rsidR="008412E1" w:rsidRDefault="008412E1" w:rsidP="031BB6BE"/>
    <w:p w14:paraId="469931B7" w14:textId="77777777" w:rsidR="008412E1" w:rsidRDefault="008412E1" w:rsidP="031BB6BE"/>
    <w:p w14:paraId="02ED79A9" w14:textId="55893251" w:rsidR="5FD3BA25" w:rsidRDefault="5307D29A" w:rsidP="031BB6BE">
      <w:pPr>
        <w:rPr>
          <w:rFonts w:ascii="Arial" w:eastAsia="Arial" w:hAnsi="Arial" w:cs="Arial"/>
          <w:sz w:val="24"/>
          <w:szCs w:val="24"/>
        </w:rPr>
      </w:pPr>
      <w:r w:rsidRPr="031BB6BE">
        <w:rPr>
          <w:rFonts w:ascii="Arial" w:eastAsia="Arial" w:hAnsi="Arial" w:cs="Arial"/>
          <w:sz w:val="24"/>
          <w:szCs w:val="24"/>
        </w:rPr>
        <w:lastRenderedPageBreak/>
        <w:t>02- Fazer Login</w:t>
      </w:r>
    </w:p>
    <w:p w14:paraId="27FBAB5C" w14:textId="12AD8F88" w:rsidR="5FD3BA25" w:rsidRDefault="5307D29A" w:rsidP="031BB6BE">
      <w:r>
        <w:rPr>
          <w:noProof/>
        </w:rPr>
        <w:drawing>
          <wp:inline distT="0" distB="0" distL="0" distR="0" wp14:anchorId="3037BE53" wp14:editId="37DA1FAF">
            <wp:extent cx="2872264" cy="6382808"/>
            <wp:effectExtent l="0" t="0" r="0" b="0"/>
            <wp:docPr id="983939731" name="Imagem 983939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72264" cy="6382808"/>
                    </a:xfrm>
                    <a:prstGeom prst="rect">
                      <a:avLst/>
                    </a:prstGeom>
                  </pic:spPr>
                </pic:pic>
              </a:graphicData>
            </a:graphic>
          </wp:inline>
        </w:drawing>
      </w:r>
    </w:p>
    <w:p w14:paraId="0AB2AEB8" w14:textId="26D43876" w:rsidR="5FD3BA25" w:rsidRDefault="5FD3BA25" w:rsidP="031BB6BE"/>
    <w:p w14:paraId="0787DA01" w14:textId="77777777" w:rsidR="008412E1" w:rsidRDefault="008412E1" w:rsidP="031BB6BE"/>
    <w:p w14:paraId="3003A74D" w14:textId="77777777" w:rsidR="008412E1" w:rsidRDefault="008412E1" w:rsidP="031BB6BE"/>
    <w:p w14:paraId="0C1795F4" w14:textId="77777777" w:rsidR="008412E1" w:rsidRDefault="008412E1" w:rsidP="031BB6BE"/>
    <w:p w14:paraId="5EED1D8F" w14:textId="77777777" w:rsidR="008412E1" w:rsidRDefault="008412E1" w:rsidP="031BB6BE"/>
    <w:p w14:paraId="2B4EEE20" w14:textId="61105A19" w:rsidR="5FD3BA25" w:rsidRDefault="5307D29A" w:rsidP="031BB6BE">
      <w:pPr>
        <w:rPr>
          <w:rFonts w:ascii="Arial" w:eastAsia="Arial" w:hAnsi="Arial" w:cs="Arial"/>
          <w:sz w:val="24"/>
          <w:szCs w:val="24"/>
        </w:rPr>
      </w:pPr>
      <w:r w:rsidRPr="031BB6BE">
        <w:rPr>
          <w:rFonts w:ascii="Arial" w:eastAsia="Arial" w:hAnsi="Arial" w:cs="Arial"/>
          <w:sz w:val="24"/>
          <w:szCs w:val="24"/>
        </w:rPr>
        <w:lastRenderedPageBreak/>
        <w:t>03- Cadastrar</w:t>
      </w:r>
    </w:p>
    <w:p w14:paraId="4E8C290B" w14:textId="40EB5D8F" w:rsidR="5FD3BA25" w:rsidRDefault="5307D29A" w:rsidP="031BB6BE">
      <w:r>
        <w:rPr>
          <w:noProof/>
        </w:rPr>
        <w:drawing>
          <wp:inline distT="0" distB="0" distL="0" distR="0" wp14:anchorId="05FF2FDC" wp14:editId="2DB29A67">
            <wp:extent cx="2658904" cy="5908675"/>
            <wp:effectExtent l="0" t="0" r="0" b="0"/>
            <wp:docPr id="726019947" name="Imagem 726019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58904" cy="5908675"/>
                    </a:xfrm>
                    <a:prstGeom prst="rect">
                      <a:avLst/>
                    </a:prstGeom>
                  </pic:spPr>
                </pic:pic>
              </a:graphicData>
            </a:graphic>
          </wp:inline>
        </w:drawing>
      </w:r>
    </w:p>
    <w:p w14:paraId="7674CD43" w14:textId="6DC4E4FD" w:rsidR="5FD3BA25" w:rsidRDefault="5FD3BA25" w:rsidP="031BB6BE">
      <w:pPr>
        <w:rPr>
          <w:rFonts w:ascii="Arial" w:eastAsia="Arial" w:hAnsi="Arial" w:cs="Arial"/>
        </w:rPr>
      </w:pPr>
    </w:p>
    <w:p w14:paraId="4A893B58" w14:textId="77777777" w:rsidR="008412E1" w:rsidRDefault="008412E1" w:rsidP="031BB6BE">
      <w:pPr>
        <w:rPr>
          <w:rFonts w:ascii="Arial" w:eastAsia="Arial" w:hAnsi="Arial" w:cs="Arial"/>
        </w:rPr>
      </w:pPr>
    </w:p>
    <w:p w14:paraId="2A6E0415" w14:textId="77777777" w:rsidR="008412E1" w:rsidRDefault="008412E1" w:rsidP="031BB6BE">
      <w:pPr>
        <w:rPr>
          <w:rFonts w:ascii="Arial" w:eastAsia="Arial" w:hAnsi="Arial" w:cs="Arial"/>
        </w:rPr>
      </w:pPr>
    </w:p>
    <w:p w14:paraId="52D8EE63" w14:textId="77777777" w:rsidR="008412E1" w:rsidRDefault="008412E1" w:rsidP="031BB6BE">
      <w:pPr>
        <w:rPr>
          <w:rFonts w:ascii="Arial" w:eastAsia="Arial" w:hAnsi="Arial" w:cs="Arial"/>
        </w:rPr>
      </w:pPr>
    </w:p>
    <w:p w14:paraId="5A30F3FC" w14:textId="77777777" w:rsidR="008412E1" w:rsidRDefault="008412E1" w:rsidP="031BB6BE">
      <w:pPr>
        <w:rPr>
          <w:rFonts w:ascii="Arial" w:eastAsia="Arial" w:hAnsi="Arial" w:cs="Arial"/>
        </w:rPr>
      </w:pPr>
    </w:p>
    <w:p w14:paraId="41A52FFF" w14:textId="77777777" w:rsidR="008412E1" w:rsidRDefault="008412E1" w:rsidP="031BB6BE">
      <w:pPr>
        <w:rPr>
          <w:rFonts w:ascii="Arial" w:eastAsia="Arial" w:hAnsi="Arial" w:cs="Arial"/>
        </w:rPr>
      </w:pPr>
    </w:p>
    <w:p w14:paraId="22483BC9" w14:textId="77777777" w:rsidR="008412E1" w:rsidRDefault="008412E1" w:rsidP="031BB6BE">
      <w:pPr>
        <w:rPr>
          <w:rFonts w:ascii="Arial" w:eastAsia="Arial" w:hAnsi="Arial" w:cs="Arial"/>
        </w:rPr>
      </w:pPr>
    </w:p>
    <w:p w14:paraId="1A20AD0E" w14:textId="49193292" w:rsidR="5FD3BA25" w:rsidRDefault="17C9C7C1" w:rsidP="031BB6BE">
      <w:pPr>
        <w:rPr>
          <w:rFonts w:ascii="Arial" w:eastAsia="Arial" w:hAnsi="Arial" w:cs="Arial"/>
          <w:sz w:val="24"/>
          <w:szCs w:val="24"/>
        </w:rPr>
      </w:pPr>
      <w:r w:rsidRPr="031BB6BE">
        <w:rPr>
          <w:rFonts w:ascii="Arial" w:eastAsia="Arial" w:hAnsi="Arial" w:cs="Arial"/>
          <w:sz w:val="24"/>
          <w:szCs w:val="24"/>
        </w:rPr>
        <w:lastRenderedPageBreak/>
        <w:t>04- Visualizar Publicações</w:t>
      </w:r>
    </w:p>
    <w:p w14:paraId="60D2CABF" w14:textId="06A897DC" w:rsidR="5FD3BA25" w:rsidRDefault="17C9C7C1" w:rsidP="031BB6BE">
      <w:r>
        <w:rPr>
          <w:noProof/>
        </w:rPr>
        <w:drawing>
          <wp:inline distT="0" distB="0" distL="0" distR="0" wp14:anchorId="3F5CD864" wp14:editId="1FB2E973">
            <wp:extent cx="2614612" cy="5810250"/>
            <wp:effectExtent l="0" t="0" r="0" b="0"/>
            <wp:docPr id="2087594669" name="Imagem 208759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14612" cy="5810250"/>
                    </a:xfrm>
                    <a:prstGeom prst="rect">
                      <a:avLst/>
                    </a:prstGeom>
                  </pic:spPr>
                </pic:pic>
              </a:graphicData>
            </a:graphic>
          </wp:inline>
        </w:drawing>
      </w:r>
    </w:p>
    <w:p w14:paraId="61D7F680" w14:textId="482A4FE2" w:rsidR="5FD3BA25" w:rsidRDefault="008412E1" w:rsidP="008412E1">
      <w:pPr>
        <w:tabs>
          <w:tab w:val="left" w:pos="1155"/>
        </w:tabs>
      </w:pPr>
      <w:r>
        <w:tab/>
      </w:r>
    </w:p>
    <w:p w14:paraId="3EED2799" w14:textId="77777777" w:rsidR="008412E1" w:rsidRDefault="008412E1" w:rsidP="008412E1">
      <w:pPr>
        <w:tabs>
          <w:tab w:val="left" w:pos="1155"/>
        </w:tabs>
      </w:pPr>
    </w:p>
    <w:p w14:paraId="5B2F673A" w14:textId="77777777" w:rsidR="008412E1" w:rsidRDefault="008412E1" w:rsidP="008412E1">
      <w:pPr>
        <w:tabs>
          <w:tab w:val="left" w:pos="1155"/>
        </w:tabs>
      </w:pPr>
    </w:p>
    <w:p w14:paraId="17B5BB4E" w14:textId="77777777" w:rsidR="008412E1" w:rsidRDefault="008412E1" w:rsidP="008412E1">
      <w:pPr>
        <w:tabs>
          <w:tab w:val="left" w:pos="1155"/>
        </w:tabs>
      </w:pPr>
    </w:p>
    <w:p w14:paraId="63B4767A" w14:textId="77777777" w:rsidR="008412E1" w:rsidRDefault="008412E1" w:rsidP="008412E1">
      <w:pPr>
        <w:tabs>
          <w:tab w:val="left" w:pos="1155"/>
        </w:tabs>
      </w:pPr>
    </w:p>
    <w:p w14:paraId="250E761C" w14:textId="77777777" w:rsidR="008412E1" w:rsidRDefault="008412E1" w:rsidP="008412E1">
      <w:pPr>
        <w:tabs>
          <w:tab w:val="left" w:pos="1155"/>
        </w:tabs>
      </w:pPr>
    </w:p>
    <w:p w14:paraId="41E4E74C" w14:textId="77777777" w:rsidR="008412E1" w:rsidRDefault="008412E1" w:rsidP="008412E1">
      <w:pPr>
        <w:tabs>
          <w:tab w:val="left" w:pos="1155"/>
        </w:tabs>
      </w:pPr>
    </w:p>
    <w:p w14:paraId="4A30A89E" w14:textId="36553B94" w:rsidR="5FD3BA25" w:rsidRDefault="46B096E3" w:rsidP="031BB6BE">
      <w:r w:rsidRPr="031BB6BE">
        <w:rPr>
          <w:rFonts w:ascii="Arial" w:eastAsia="Arial" w:hAnsi="Arial" w:cs="Arial"/>
          <w:sz w:val="24"/>
          <w:szCs w:val="24"/>
        </w:rPr>
        <w:lastRenderedPageBreak/>
        <w:t>05- Meu perfil</w:t>
      </w:r>
    </w:p>
    <w:p w14:paraId="1F937D91" w14:textId="2BFF606A" w:rsidR="5FD3BA25" w:rsidRDefault="46B096E3" w:rsidP="031BB6BE">
      <w:r>
        <w:rPr>
          <w:noProof/>
        </w:rPr>
        <w:drawing>
          <wp:inline distT="0" distB="0" distL="0" distR="0" wp14:anchorId="3486C994" wp14:editId="02EB80A5">
            <wp:extent cx="2610326" cy="5800725"/>
            <wp:effectExtent l="0" t="0" r="0" b="0"/>
            <wp:docPr id="106488267" name="Imagem 106488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10326" cy="5800725"/>
                    </a:xfrm>
                    <a:prstGeom prst="rect">
                      <a:avLst/>
                    </a:prstGeom>
                  </pic:spPr>
                </pic:pic>
              </a:graphicData>
            </a:graphic>
          </wp:inline>
        </w:drawing>
      </w:r>
    </w:p>
    <w:p w14:paraId="56F318C9" w14:textId="6B4E090F" w:rsidR="5FD3BA25" w:rsidRDefault="5FD3BA25" w:rsidP="031BB6BE"/>
    <w:p w14:paraId="1DE5D07B" w14:textId="77777777" w:rsidR="008412E1" w:rsidRDefault="008412E1" w:rsidP="031BB6BE"/>
    <w:p w14:paraId="6AF56377" w14:textId="77777777" w:rsidR="008412E1" w:rsidRDefault="008412E1" w:rsidP="031BB6BE"/>
    <w:p w14:paraId="09A53C2D" w14:textId="77777777" w:rsidR="008412E1" w:rsidRDefault="008412E1" w:rsidP="031BB6BE"/>
    <w:p w14:paraId="2A01A2B2" w14:textId="77777777" w:rsidR="008412E1" w:rsidRDefault="008412E1" w:rsidP="031BB6BE"/>
    <w:p w14:paraId="5F991C34" w14:textId="77777777" w:rsidR="008412E1" w:rsidRDefault="008412E1" w:rsidP="031BB6BE"/>
    <w:p w14:paraId="6E6A9242" w14:textId="77777777" w:rsidR="008412E1" w:rsidRDefault="008412E1" w:rsidP="031BB6BE"/>
    <w:p w14:paraId="7A73B13A" w14:textId="70165E53" w:rsidR="5FD3BA25" w:rsidRDefault="46B096E3" w:rsidP="031BB6BE">
      <w:r w:rsidRPr="031BB6BE">
        <w:rPr>
          <w:rFonts w:ascii="Arial" w:eastAsia="Arial" w:hAnsi="Arial" w:cs="Arial"/>
          <w:sz w:val="24"/>
          <w:szCs w:val="24"/>
        </w:rPr>
        <w:lastRenderedPageBreak/>
        <w:t>06- Criar post</w:t>
      </w:r>
    </w:p>
    <w:p w14:paraId="653D81F2" w14:textId="291B7A79" w:rsidR="5FD3BA25" w:rsidRDefault="46B096E3" w:rsidP="031BB6BE">
      <w:r>
        <w:rPr>
          <w:noProof/>
        </w:rPr>
        <w:drawing>
          <wp:inline distT="0" distB="0" distL="0" distR="0" wp14:anchorId="160B5D5A" wp14:editId="606E4F77">
            <wp:extent cx="2636044" cy="5857875"/>
            <wp:effectExtent l="0" t="0" r="0" b="0"/>
            <wp:docPr id="524679196" name="Imagem 52467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36044" cy="5857875"/>
                    </a:xfrm>
                    <a:prstGeom prst="rect">
                      <a:avLst/>
                    </a:prstGeom>
                  </pic:spPr>
                </pic:pic>
              </a:graphicData>
            </a:graphic>
          </wp:inline>
        </w:drawing>
      </w:r>
    </w:p>
    <w:p w14:paraId="50B935A4" w14:textId="2BBADC50" w:rsidR="5FD3BA25" w:rsidRDefault="5FD3BA25" w:rsidP="031BB6BE"/>
    <w:p w14:paraId="22F00C46" w14:textId="77777777" w:rsidR="008412E1" w:rsidRDefault="008412E1" w:rsidP="031BB6BE"/>
    <w:p w14:paraId="027E2A83" w14:textId="77777777" w:rsidR="008412E1" w:rsidRDefault="008412E1" w:rsidP="031BB6BE"/>
    <w:p w14:paraId="33CAA9D9" w14:textId="77777777" w:rsidR="008412E1" w:rsidRDefault="008412E1" w:rsidP="031BB6BE"/>
    <w:p w14:paraId="173446C1" w14:textId="77777777" w:rsidR="008412E1" w:rsidRDefault="008412E1" w:rsidP="031BB6BE"/>
    <w:p w14:paraId="309DD6A4" w14:textId="77777777" w:rsidR="008412E1" w:rsidRDefault="008412E1" w:rsidP="031BB6BE"/>
    <w:p w14:paraId="5B446E87" w14:textId="3C9B7009" w:rsidR="5FD3BA25" w:rsidRDefault="46B096E3" w:rsidP="031BB6BE">
      <w:r w:rsidRPr="031BB6BE">
        <w:rPr>
          <w:rFonts w:ascii="Arial" w:eastAsia="Arial" w:hAnsi="Arial" w:cs="Arial"/>
          <w:sz w:val="24"/>
          <w:szCs w:val="24"/>
        </w:rPr>
        <w:lastRenderedPageBreak/>
        <w:t>07- Ver posts</w:t>
      </w:r>
    </w:p>
    <w:p w14:paraId="55B6D610" w14:textId="79E52B96" w:rsidR="5FD3BA25" w:rsidRDefault="46B096E3" w:rsidP="031BB6BE">
      <w:pPr>
        <w:rPr>
          <w:rFonts w:ascii="Arial" w:eastAsia="Arial" w:hAnsi="Arial" w:cs="Arial"/>
          <w:b/>
          <w:bCs/>
          <w:sz w:val="28"/>
          <w:szCs w:val="28"/>
        </w:rPr>
      </w:pPr>
      <w:r>
        <w:rPr>
          <w:noProof/>
        </w:rPr>
        <w:drawing>
          <wp:inline distT="0" distB="0" distL="0" distR="0" wp14:anchorId="2CDDCB00" wp14:editId="4E2444C0">
            <wp:extent cx="2609374" cy="5798608"/>
            <wp:effectExtent l="0" t="0" r="0" b="0"/>
            <wp:docPr id="1687606804" name="Imagem 1687606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09374" cy="5798608"/>
                    </a:xfrm>
                    <a:prstGeom prst="rect">
                      <a:avLst/>
                    </a:prstGeom>
                  </pic:spPr>
                </pic:pic>
              </a:graphicData>
            </a:graphic>
          </wp:inline>
        </w:drawing>
      </w:r>
    </w:p>
    <w:p w14:paraId="0207CE5D" w14:textId="62070794" w:rsidR="5FD3BA25" w:rsidRDefault="5FD3BA25" w:rsidP="031BB6BE">
      <w:r>
        <w:br w:type="page"/>
      </w:r>
    </w:p>
    <w:p w14:paraId="5928658F" w14:textId="32402D4B" w:rsidR="029E288B" w:rsidRDefault="4F947A21" w:rsidP="031BB6BE">
      <w:pPr>
        <w:pStyle w:val="Ttulo1"/>
        <w:rPr>
          <w:rFonts w:ascii="Arial" w:eastAsia="Arial" w:hAnsi="Arial" w:cs="Arial"/>
          <w:b/>
          <w:bCs/>
          <w:color w:val="auto"/>
          <w:sz w:val="28"/>
          <w:szCs w:val="28"/>
        </w:rPr>
      </w:pPr>
      <w:bookmarkStart w:id="36" w:name="_Toc1938752253"/>
      <w:r w:rsidRPr="031BB6BE">
        <w:rPr>
          <w:rFonts w:ascii="Arial" w:eastAsia="Arial" w:hAnsi="Arial" w:cs="Arial"/>
          <w:b/>
          <w:bCs/>
          <w:color w:val="auto"/>
          <w:sz w:val="28"/>
          <w:szCs w:val="28"/>
        </w:rPr>
        <w:lastRenderedPageBreak/>
        <w:t xml:space="preserve">APÊNDICE </w:t>
      </w:r>
      <w:r w:rsidR="0EC808A7" w:rsidRPr="031BB6BE">
        <w:rPr>
          <w:rFonts w:ascii="Arial" w:eastAsia="Arial" w:hAnsi="Arial" w:cs="Arial"/>
          <w:b/>
          <w:bCs/>
          <w:color w:val="auto"/>
          <w:sz w:val="28"/>
          <w:szCs w:val="28"/>
        </w:rPr>
        <w:t>I</w:t>
      </w:r>
      <w:bookmarkEnd w:id="36"/>
    </w:p>
    <w:p w14:paraId="55F8AC93" w14:textId="4266BA14" w:rsidR="029E288B" w:rsidRDefault="029E288B" w:rsidP="029E288B">
      <w:pPr>
        <w:rPr>
          <w:b/>
          <w:bCs/>
        </w:rPr>
      </w:pPr>
      <w:r>
        <w:br/>
      </w:r>
      <w:r w:rsidR="734C69A9" w:rsidRPr="029E288B">
        <w:rPr>
          <w:rFonts w:ascii="Arial" w:eastAsia="Arial" w:hAnsi="Arial" w:cs="Arial"/>
          <w:b/>
          <w:bCs/>
          <w:sz w:val="24"/>
          <w:szCs w:val="24"/>
        </w:rPr>
        <w:t>Prototipo de média fidelidade</w:t>
      </w:r>
    </w:p>
    <w:p w14:paraId="769B780E" w14:textId="745C18C5" w:rsidR="029E288B" w:rsidRDefault="029E288B" w:rsidP="029E288B">
      <w:pPr>
        <w:rPr>
          <w:rFonts w:ascii="Arial" w:eastAsia="Arial" w:hAnsi="Arial" w:cs="Arial"/>
          <w:sz w:val="24"/>
          <w:szCs w:val="24"/>
        </w:rPr>
      </w:pPr>
    </w:p>
    <w:p w14:paraId="634D0E79" w14:textId="328BD444" w:rsidR="734C69A9" w:rsidRDefault="734C69A9" w:rsidP="029E288B">
      <w:pPr>
        <w:rPr>
          <w:rFonts w:ascii="Arial" w:eastAsia="Arial" w:hAnsi="Arial" w:cs="Arial"/>
          <w:sz w:val="24"/>
          <w:szCs w:val="24"/>
        </w:rPr>
      </w:pPr>
      <w:r w:rsidRPr="029E288B">
        <w:rPr>
          <w:rFonts w:ascii="Arial" w:eastAsia="Arial" w:hAnsi="Arial" w:cs="Arial"/>
          <w:sz w:val="24"/>
          <w:szCs w:val="24"/>
        </w:rPr>
        <w:t>01- Tela login</w:t>
      </w:r>
    </w:p>
    <w:p w14:paraId="1041DFC8" w14:textId="2ED36470" w:rsidR="734C69A9" w:rsidRDefault="734C69A9" w:rsidP="029E288B">
      <w:r>
        <w:rPr>
          <w:noProof/>
        </w:rPr>
        <w:drawing>
          <wp:inline distT="0" distB="0" distL="0" distR="0" wp14:anchorId="1ED1B816" wp14:editId="3EC72ACC">
            <wp:extent cx="4572000" cy="2686050"/>
            <wp:effectExtent l="0" t="0" r="0" b="0"/>
            <wp:docPr id="1295552155" name="Picture 1295552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2686050"/>
                    </a:xfrm>
                    <a:prstGeom prst="rect">
                      <a:avLst/>
                    </a:prstGeom>
                  </pic:spPr>
                </pic:pic>
              </a:graphicData>
            </a:graphic>
          </wp:inline>
        </w:drawing>
      </w:r>
    </w:p>
    <w:p w14:paraId="1B3DFBC8" w14:textId="5FA175B5" w:rsidR="029E288B" w:rsidRDefault="029E288B" w:rsidP="029E288B"/>
    <w:p w14:paraId="0A389F49" w14:textId="3A1F0D5F" w:rsidR="734C69A9" w:rsidRDefault="734C69A9" w:rsidP="029E288B">
      <w:pPr>
        <w:rPr>
          <w:rFonts w:ascii="Arial" w:eastAsia="Arial" w:hAnsi="Arial" w:cs="Arial"/>
          <w:sz w:val="24"/>
          <w:szCs w:val="24"/>
        </w:rPr>
      </w:pPr>
      <w:r w:rsidRPr="029E288B">
        <w:rPr>
          <w:rFonts w:ascii="Arial" w:eastAsia="Arial" w:hAnsi="Arial" w:cs="Arial"/>
          <w:sz w:val="24"/>
          <w:szCs w:val="24"/>
        </w:rPr>
        <w:t>02- Tela cadastro</w:t>
      </w:r>
    </w:p>
    <w:p w14:paraId="606CBA71" w14:textId="1E24D0F0" w:rsidR="734C69A9" w:rsidRDefault="734C69A9" w:rsidP="029E288B">
      <w:r>
        <w:rPr>
          <w:noProof/>
        </w:rPr>
        <w:drawing>
          <wp:inline distT="0" distB="0" distL="0" distR="0" wp14:anchorId="7F03C8AC" wp14:editId="463431F6">
            <wp:extent cx="4572000" cy="2724150"/>
            <wp:effectExtent l="0" t="0" r="0" b="0"/>
            <wp:docPr id="334692240" name="Picture 33469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14:paraId="3B7DF0AE" w14:textId="115C37DA" w:rsidR="029E288B" w:rsidRDefault="029E288B" w:rsidP="029E288B"/>
    <w:p w14:paraId="6AF9FA26" w14:textId="77777777" w:rsidR="008412E1" w:rsidRDefault="008412E1" w:rsidP="029E288B"/>
    <w:p w14:paraId="384B4214" w14:textId="5705D933" w:rsidR="734C69A9" w:rsidRDefault="734C69A9" w:rsidP="029E288B">
      <w:pPr>
        <w:rPr>
          <w:rFonts w:ascii="Arial" w:eastAsia="Arial" w:hAnsi="Arial" w:cs="Arial"/>
          <w:sz w:val="24"/>
          <w:szCs w:val="24"/>
        </w:rPr>
      </w:pPr>
      <w:r w:rsidRPr="029E288B">
        <w:rPr>
          <w:rFonts w:ascii="Arial" w:eastAsia="Arial" w:hAnsi="Arial" w:cs="Arial"/>
          <w:sz w:val="24"/>
          <w:szCs w:val="24"/>
        </w:rPr>
        <w:lastRenderedPageBreak/>
        <w:t>03- Tela de postagens</w:t>
      </w:r>
    </w:p>
    <w:p w14:paraId="695E8550" w14:textId="7B50649A" w:rsidR="734C69A9" w:rsidRDefault="734C69A9" w:rsidP="029E288B">
      <w:r>
        <w:rPr>
          <w:noProof/>
        </w:rPr>
        <w:drawing>
          <wp:inline distT="0" distB="0" distL="0" distR="0" wp14:anchorId="0346DF95" wp14:editId="2E4AB530">
            <wp:extent cx="4565811" cy="2879311"/>
            <wp:effectExtent l="0" t="0" r="0" b="0"/>
            <wp:docPr id="843366252" name="Picture 843366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65811" cy="2879311"/>
                    </a:xfrm>
                    <a:prstGeom prst="rect">
                      <a:avLst/>
                    </a:prstGeom>
                  </pic:spPr>
                </pic:pic>
              </a:graphicData>
            </a:graphic>
          </wp:inline>
        </w:drawing>
      </w:r>
    </w:p>
    <w:p w14:paraId="59C6CD53" w14:textId="27C8188B" w:rsidR="029E288B" w:rsidRDefault="029E288B" w:rsidP="029E288B"/>
    <w:p w14:paraId="54EC6DED" w14:textId="2A1BFEF1" w:rsidR="734C69A9" w:rsidRDefault="734C69A9" w:rsidP="029E288B">
      <w:pPr>
        <w:rPr>
          <w:rFonts w:ascii="Arial" w:eastAsia="Arial" w:hAnsi="Arial" w:cs="Arial"/>
          <w:sz w:val="24"/>
          <w:szCs w:val="24"/>
        </w:rPr>
      </w:pPr>
      <w:r w:rsidRPr="029E288B">
        <w:rPr>
          <w:rFonts w:ascii="Arial" w:eastAsia="Arial" w:hAnsi="Arial" w:cs="Arial"/>
          <w:sz w:val="24"/>
          <w:szCs w:val="24"/>
        </w:rPr>
        <w:t>04- Tela de perfil usuário</w:t>
      </w:r>
    </w:p>
    <w:p w14:paraId="2924B6D4" w14:textId="58003275" w:rsidR="734C69A9" w:rsidRDefault="734C69A9" w:rsidP="029E288B">
      <w:r>
        <w:rPr>
          <w:noProof/>
        </w:rPr>
        <w:drawing>
          <wp:inline distT="0" distB="0" distL="0" distR="0" wp14:anchorId="59AA0446" wp14:editId="5D521E38">
            <wp:extent cx="4572000" cy="2673752"/>
            <wp:effectExtent l="0" t="0" r="0" b="0"/>
            <wp:docPr id="348595038" name="Picture 348595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2673752"/>
                    </a:xfrm>
                    <a:prstGeom prst="rect">
                      <a:avLst/>
                    </a:prstGeom>
                  </pic:spPr>
                </pic:pic>
              </a:graphicData>
            </a:graphic>
          </wp:inline>
        </w:drawing>
      </w:r>
    </w:p>
    <w:p w14:paraId="0E884BC9" w14:textId="1AC6C88A" w:rsidR="029E288B" w:rsidRDefault="029E288B" w:rsidP="029E288B"/>
    <w:p w14:paraId="48C4D65A" w14:textId="77777777" w:rsidR="008412E1" w:rsidRDefault="008412E1" w:rsidP="029E288B"/>
    <w:p w14:paraId="7D426372" w14:textId="77777777" w:rsidR="008412E1" w:rsidRDefault="008412E1" w:rsidP="029E288B"/>
    <w:p w14:paraId="21EEA32F" w14:textId="77777777" w:rsidR="008412E1" w:rsidRDefault="008412E1" w:rsidP="029E288B"/>
    <w:p w14:paraId="525BCFAF" w14:textId="77777777" w:rsidR="008412E1" w:rsidRDefault="008412E1" w:rsidP="029E288B"/>
    <w:p w14:paraId="52787077" w14:textId="64ABE05C" w:rsidR="734C69A9" w:rsidRDefault="734C69A9" w:rsidP="029E288B">
      <w:pPr>
        <w:rPr>
          <w:rFonts w:ascii="Arial" w:eastAsia="Arial" w:hAnsi="Arial" w:cs="Arial"/>
          <w:sz w:val="24"/>
          <w:szCs w:val="24"/>
        </w:rPr>
      </w:pPr>
      <w:r w:rsidRPr="029E288B">
        <w:rPr>
          <w:rFonts w:ascii="Arial" w:eastAsia="Arial" w:hAnsi="Arial" w:cs="Arial"/>
          <w:sz w:val="24"/>
          <w:szCs w:val="24"/>
        </w:rPr>
        <w:lastRenderedPageBreak/>
        <w:t>05- Postagens usuários</w:t>
      </w:r>
    </w:p>
    <w:p w14:paraId="3D80BD63" w14:textId="3897FBEC" w:rsidR="734C69A9" w:rsidRDefault="734C69A9" w:rsidP="029E288B">
      <w:r>
        <w:rPr>
          <w:noProof/>
        </w:rPr>
        <w:drawing>
          <wp:inline distT="0" distB="0" distL="0" distR="0" wp14:anchorId="7DBE3624" wp14:editId="5380B71B">
            <wp:extent cx="4668499" cy="2775781"/>
            <wp:effectExtent l="0" t="0" r="0" b="0"/>
            <wp:docPr id="659168504" name="Picture 659168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668499" cy="2775781"/>
                    </a:xfrm>
                    <a:prstGeom prst="rect">
                      <a:avLst/>
                    </a:prstGeom>
                  </pic:spPr>
                </pic:pic>
              </a:graphicData>
            </a:graphic>
          </wp:inline>
        </w:drawing>
      </w:r>
    </w:p>
    <w:p w14:paraId="706D785D" w14:textId="08B93A6E" w:rsidR="029E288B" w:rsidRDefault="029E288B" w:rsidP="029E288B"/>
    <w:p w14:paraId="7A630297" w14:textId="5A48F560" w:rsidR="734C69A9" w:rsidRDefault="734C69A9" w:rsidP="029E288B">
      <w:pPr>
        <w:rPr>
          <w:rFonts w:ascii="Arial" w:eastAsia="Arial" w:hAnsi="Arial" w:cs="Arial"/>
          <w:sz w:val="24"/>
          <w:szCs w:val="24"/>
        </w:rPr>
      </w:pPr>
      <w:r w:rsidRPr="029E288B">
        <w:rPr>
          <w:rFonts w:ascii="Arial" w:eastAsia="Arial" w:hAnsi="Arial" w:cs="Arial"/>
          <w:sz w:val="24"/>
          <w:szCs w:val="24"/>
        </w:rPr>
        <w:t>06- Postagens de outros usuários</w:t>
      </w:r>
    </w:p>
    <w:p w14:paraId="3D46F85B" w14:textId="46F6B0A6" w:rsidR="734C69A9" w:rsidRDefault="734C69A9" w:rsidP="029E288B">
      <w:r>
        <w:rPr>
          <w:noProof/>
        </w:rPr>
        <w:drawing>
          <wp:inline distT="0" distB="0" distL="0" distR="0" wp14:anchorId="5AAE0C7D" wp14:editId="4AE2F630">
            <wp:extent cx="4610100" cy="2677404"/>
            <wp:effectExtent l="0" t="0" r="0" b="0"/>
            <wp:docPr id="113794971" name="Picture 113794971" descr="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610100" cy="2677404"/>
                    </a:xfrm>
                    <a:prstGeom prst="rect">
                      <a:avLst/>
                    </a:prstGeom>
                  </pic:spPr>
                </pic:pic>
              </a:graphicData>
            </a:graphic>
          </wp:inline>
        </w:drawing>
      </w:r>
    </w:p>
    <w:p w14:paraId="26B337B0" w14:textId="3536798C" w:rsidR="029E288B" w:rsidRDefault="029E288B" w:rsidP="029E288B"/>
    <w:p w14:paraId="3C15CCF4" w14:textId="7D66A80C" w:rsidR="029E288B" w:rsidRDefault="029E288B" w:rsidP="029E288B">
      <w:pPr>
        <w:rPr>
          <w:rFonts w:ascii="Arial" w:eastAsia="Arial" w:hAnsi="Arial" w:cs="Arial"/>
          <w:b/>
          <w:bCs/>
          <w:sz w:val="28"/>
          <w:szCs w:val="28"/>
        </w:rPr>
      </w:pPr>
      <w:r>
        <w:br/>
      </w:r>
      <w:r>
        <w:br/>
      </w:r>
      <w:r>
        <w:br/>
      </w:r>
      <w:r>
        <w:br/>
      </w:r>
    </w:p>
    <w:p w14:paraId="48982B0B" w14:textId="0F897E5C" w:rsidR="029E288B" w:rsidRDefault="029E288B" w:rsidP="029E288B"/>
    <w:p w14:paraId="0AF22417" w14:textId="156BA2C1" w:rsidR="44EFF595" w:rsidRDefault="6BACF6C7" w:rsidP="031BB6BE">
      <w:pPr>
        <w:pStyle w:val="Ttulo1"/>
        <w:rPr>
          <w:rStyle w:val="Ttulo1Char"/>
          <w:rFonts w:ascii="Arial" w:eastAsia="Arial" w:hAnsi="Arial" w:cs="Arial"/>
          <w:b/>
          <w:bCs/>
          <w:color w:val="auto"/>
          <w:sz w:val="28"/>
          <w:szCs w:val="28"/>
        </w:rPr>
      </w:pPr>
      <w:bookmarkStart w:id="37" w:name="_Toc1604964544"/>
      <w:r w:rsidRPr="031BB6BE">
        <w:rPr>
          <w:rFonts w:ascii="Arial" w:eastAsia="Arial" w:hAnsi="Arial" w:cs="Arial"/>
          <w:b/>
          <w:bCs/>
          <w:color w:val="auto"/>
          <w:sz w:val="28"/>
          <w:szCs w:val="28"/>
        </w:rPr>
        <w:lastRenderedPageBreak/>
        <w:t>APÊNDICE J</w:t>
      </w:r>
      <w:r w:rsidR="44EFF595">
        <w:br/>
      </w:r>
      <w:r w:rsidR="44EFF595">
        <w:br/>
      </w:r>
      <w:bookmarkEnd w:id="37"/>
    </w:p>
    <w:p w14:paraId="0013A2AD" w14:textId="16F69711" w:rsidR="0CB1A6C8" w:rsidRDefault="0CB1A6C8" w:rsidP="029E288B">
      <w:pPr>
        <w:rPr>
          <w:rFonts w:ascii="Arial" w:eastAsia="Arial" w:hAnsi="Arial" w:cs="Arial"/>
          <w:sz w:val="24"/>
          <w:szCs w:val="24"/>
        </w:rPr>
      </w:pPr>
      <w:r w:rsidRPr="029E288B">
        <w:rPr>
          <w:rFonts w:ascii="Arial" w:eastAsia="Arial" w:hAnsi="Arial" w:cs="Arial"/>
          <w:b/>
          <w:bCs/>
          <w:sz w:val="24"/>
          <w:szCs w:val="24"/>
        </w:rPr>
        <w:t>Protótipo de alta fidelidade</w:t>
      </w:r>
      <w:r>
        <w:br/>
      </w:r>
    </w:p>
    <w:p w14:paraId="142EC825" w14:textId="763C885D" w:rsidR="1ED8F5F3" w:rsidRDefault="1ED8F5F3" w:rsidP="029E288B">
      <w:pPr>
        <w:rPr>
          <w:rFonts w:ascii="Arial" w:eastAsia="Arial" w:hAnsi="Arial" w:cs="Arial"/>
          <w:b/>
          <w:bCs/>
          <w:sz w:val="24"/>
          <w:szCs w:val="24"/>
        </w:rPr>
      </w:pPr>
      <w:r w:rsidRPr="029E288B">
        <w:rPr>
          <w:rFonts w:ascii="Arial" w:eastAsia="Arial" w:hAnsi="Arial" w:cs="Arial"/>
          <w:sz w:val="24"/>
          <w:szCs w:val="24"/>
        </w:rPr>
        <w:t>01-Tela de Login</w:t>
      </w:r>
    </w:p>
    <w:p w14:paraId="33A96419" w14:textId="57DF7D82" w:rsidR="54DFD230" w:rsidRDefault="54DFD230" w:rsidP="029E288B">
      <w:r>
        <w:rPr>
          <w:noProof/>
        </w:rPr>
        <w:drawing>
          <wp:inline distT="0" distB="0" distL="0" distR="0" wp14:anchorId="64DA4F7B" wp14:editId="71A0148E">
            <wp:extent cx="4572000" cy="2790825"/>
            <wp:effectExtent l="0" t="0" r="0" b="0"/>
            <wp:docPr id="2077275820" name="Picture 2077275820" descr="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p w14:paraId="459FE340" w14:textId="0684F651" w:rsidR="029E288B" w:rsidRDefault="029E288B" w:rsidP="029E288B"/>
    <w:p w14:paraId="3FED4DAC" w14:textId="7D53FAA0" w:rsidR="54DFD230" w:rsidRDefault="54DFD230" w:rsidP="029E288B">
      <w:pPr>
        <w:rPr>
          <w:rFonts w:ascii="Arial" w:eastAsia="Arial" w:hAnsi="Arial" w:cs="Arial"/>
          <w:sz w:val="24"/>
          <w:szCs w:val="24"/>
        </w:rPr>
      </w:pPr>
      <w:r w:rsidRPr="029E288B">
        <w:rPr>
          <w:rFonts w:ascii="Arial" w:eastAsia="Arial" w:hAnsi="Arial" w:cs="Arial"/>
          <w:sz w:val="24"/>
          <w:szCs w:val="24"/>
        </w:rPr>
        <w:t xml:space="preserve">02-Tela para se cadastrar  </w:t>
      </w:r>
    </w:p>
    <w:p w14:paraId="4E4A6D68" w14:textId="1C32CCB6" w:rsidR="6B05DE79" w:rsidRDefault="6B05DE79" w:rsidP="029E288B">
      <w:r>
        <w:rPr>
          <w:noProof/>
        </w:rPr>
        <w:drawing>
          <wp:inline distT="0" distB="0" distL="0" distR="0" wp14:anchorId="44B7AD1C" wp14:editId="1AC9E776">
            <wp:extent cx="4572000" cy="2981325"/>
            <wp:effectExtent l="0" t="0" r="0" b="0"/>
            <wp:docPr id="269746133" name="Picture 269746133" descr="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2981325"/>
                    </a:xfrm>
                    <a:prstGeom prst="rect">
                      <a:avLst/>
                    </a:prstGeom>
                  </pic:spPr>
                </pic:pic>
              </a:graphicData>
            </a:graphic>
          </wp:inline>
        </w:drawing>
      </w:r>
    </w:p>
    <w:p w14:paraId="72E5B3ED" w14:textId="15CB5F29" w:rsidR="029E288B" w:rsidRDefault="029E288B" w:rsidP="029E288B"/>
    <w:p w14:paraId="502F9720" w14:textId="31275FF1" w:rsidR="029E288B" w:rsidRDefault="029E288B" w:rsidP="029E288B">
      <w:pPr>
        <w:rPr>
          <w:rFonts w:ascii="Arial" w:eastAsia="Arial" w:hAnsi="Arial" w:cs="Arial"/>
          <w:sz w:val="24"/>
          <w:szCs w:val="24"/>
        </w:rPr>
      </w:pPr>
      <w:r>
        <w:br/>
      </w:r>
      <w:r>
        <w:br/>
      </w:r>
      <w:r>
        <w:br/>
      </w:r>
      <w:r>
        <w:br/>
      </w:r>
      <w:r>
        <w:br/>
      </w:r>
      <w:r w:rsidR="6B05DE79" w:rsidRPr="029E288B">
        <w:rPr>
          <w:rFonts w:ascii="Arial" w:eastAsia="Arial" w:hAnsi="Arial" w:cs="Arial"/>
          <w:sz w:val="24"/>
          <w:szCs w:val="24"/>
        </w:rPr>
        <w:t>03- Telas publicações gerais</w:t>
      </w:r>
    </w:p>
    <w:p w14:paraId="623D0C62" w14:textId="3F67DE55" w:rsidR="6B05DE79" w:rsidRDefault="6B05DE79" w:rsidP="029E288B">
      <w:r>
        <w:rPr>
          <w:noProof/>
        </w:rPr>
        <w:drawing>
          <wp:inline distT="0" distB="0" distL="0" distR="0" wp14:anchorId="25C1024A" wp14:editId="5D9EC71A">
            <wp:extent cx="4572000" cy="2514600"/>
            <wp:effectExtent l="0" t="0" r="0" b="0"/>
            <wp:docPr id="1811518165" name="Picture 1811518165" descr="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27519C3A" w14:textId="1873C1F2" w:rsidR="029E288B" w:rsidRDefault="029E288B" w:rsidP="029E288B"/>
    <w:p w14:paraId="125C6366" w14:textId="67C4D810" w:rsidR="6B05DE79" w:rsidRDefault="6B05DE79" w:rsidP="029E288B">
      <w:pPr>
        <w:rPr>
          <w:rFonts w:ascii="Arial" w:eastAsia="Arial" w:hAnsi="Arial" w:cs="Arial"/>
          <w:sz w:val="24"/>
          <w:szCs w:val="24"/>
        </w:rPr>
      </w:pPr>
      <w:r w:rsidRPr="029E288B">
        <w:rPr>
          <w:rFonts w:ascii="Arial" w:eastAsia="Arial" w:hAnsi="Arial" w:cs="Arial"/>
          <w:sz w:val="24"/>
          <w:szCs w:val="24"/>
        </w:rPr>
        <w:t>4- Postagens anônimas</w:t>
      </w:r>
    </w:p>
    <w:p w14:paraId="59FB80E9" w14:textId="2F4DDDA2" w:rsidR="6B05DE79" w:rsidRDefault="6B05DE79" w:rsidP="029E288B">
      <w:r>
        <w:rPr>
          <w:noProof/>
        </w:rPr>
        <w:drawing>
          <wp:inline distT="0" distB="0" distL="0" distR="0" wp14:anchorId="2D2AF874" wp14:editId="779D4F90">
            <wp:extent cx="4403725" cy="2781300"/>
            <wp:effectExtent l="0" t="0" r="0" b="0"/>
            <wp:docPr id="1208022515" name="Picture 1208022515" descr="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403725" cy="2781300"/>
                    </a:xfrm>
                    <a:prstGeom prst="rect">
                      <a:avLst/>
                    </a:prstGeom>
                  </pic:spPr>
                </pic:pic>
              </a:graphicData>
            </a:graphic>
          </wp:inline>
        </w:drawing>
      </w:r>
    </w:p>
    <w:p w14:paraId="42E093C1" w14:textId="369285EA" w:rsidR="029E288B" w:rsidRDefault="029E288B" w:rsidP="029E288B">
      <w:pPr>
        <w:rPr>
          <w:rFonts w:ascii="Arial" w:eastAsia="Arial" w:hAnsi="Arial" w:cs="Arial"/>
          <w:sz w:val="24"/>
          <w:szCs w:val="24"/>
        </w:rPr>
      </w:pPr>
    </w:p>
    <w:p w14:paraId="2784E821" w14:textId="77777777" w:rsidR="008412E1" w:rsidRDefault="008412E1" w:rsidP="029E288B">
      <w:pPr>
        <w:rPr>
          <w:rFonts w:ascii="Arial" w:eastAsia="Arial" w:hAnsi="Arial" w:cs="Arial"/>
          <w:sz w:val="24"/>
          <w:szCs w:val="24"/>
        </w:rPr>
      </w:pPr>
    </w:p>
    <w:p w14:paraId="3CF2CB61" w14:textId="065A81BE" w:rsidR="6B05DE79" w:rsidRDefault="6B05DE79" w:rsidP="029E288B">
      <w:pPr>
        <w:rPr>
          <w:rFonts w:ascii="Arial" w:eastAsia="Arial" w:hAnsi="Arial" w:cs="Arial"/>
          <w:sz w:val="24"/>
          <w:szCs w:val="24"/>
        </w:rPr>
      </w:pPr>
      <w:r w:rsidRPr="029E288B">
        <w:rPr>
          <w:rFonts w:ascii="Arial" w:eastAsia="Arial" w:hAnsi="Arial" w:cs="Arial"/>
          <w:sz w:val="24"/>
          <w:szCs w:val="24"/>
        </w:rPr>
        <w:lastRenderedPageBreak/>
        <w:t>05 - Publicações especificas do curso</w:t>
      </w:r>
    </w:p>
    <w:p w14:paraId="3F1E8FA4" w14:textId="19FA6097" w:rsidR="6B05DE79" w:rsidRDefault="6B05DE79" w:rsidP="029E288B">
      <w:r>
        <w:rPr>
          <w:noProof/>
        </w:rPr>
        <w:drawing>
          <wp:inline distT="0" distB="0" distL="0" distR="0" wp14:anchorId="7B910FD1" wp14:editId="7EE304BC">
            <wp:extent cx="4314114" cy="2714625"/>
            <wp:effectExtent l="0" t="0" r="0" b="0"/>
            <wp:docPr id="1596882749" name="Picture 1596882749" descr="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314114" cy="2714625"/>
                    </a:xfrm>
                    <a:prstGeom prst="rect">
                      <a:avLst/>
                    </a:prstGeom>
                  </pic:spPr>
                </pic:pic>
              </a:graphicData>
            </a:graphic>
          </wp:inline>
        </w:drawing>
      </w:r>
    </w:p>
    <w:p w14:paraId="57274201" w14:textId="08FD945D" w:rsidR="029E288B" w:rsidRDefault="029E288B" w:rsidP="029E288B"/>
    <w:p w14:paraId="29484972" w14:textId="73EA7D59" w:rsidR="6B05DE79" w:rsidRDefault="6B05DE79" w:rsidP="029E288B">
      <w:pPr>
        <w:rPr>
          <w:rFonts w:ascii="Arial" w:eastAsia="Arial" w:hAnsi="Arial" w:cs="Arial"/>
          <w:sz w:val="24"/>
          <w:szCs w:val="24"/>
        </w:rPr>
      </w:pPr>
      <w:r w:rsidRPr="029E288B">
        <w:rPr>
          <w:rFonts w:ascii="Arial" w:eastAsia="Arial" w:hAnsi="Arial" w:cs="Arial"/>
          <w:sz w:val="24"/>
          <w:szCs w:val="24"/>
        </w:rPr>
        <w:t>06- Tela de publicação</w:t>
      </w:r>
    </w:p>
    <w:p w14:paraId="6C1FDB25" w14:textId="57004392" w:rsidR="6B05DE79" w:rsidRDefault="6B05DE79" w:rsidP="029E288B">
      <w:r>
        <w:rPr>
          <w:noProof/>
        </w:rPr>
        <w:drawing>
          <wp:inline distT="0" distB="0" distL="0" distR="0" wp14:anchorId="44855F98" wp14:editId="69EFF107">
            <wp:extent cx="4319321" cy="2819400"/>
            <wp:effectExtent l="0" t="0" r="0" b="0"/>
            <wp:docPr id="1116581311" name="Picture 1116581311" descr="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319321" cy="2819400"/>
                    </a:xfrm>
                    <a:prstGeom prst="rect">
                      <a:avLst/>
                    </a:prstGeom>
                  </pic:spPr>
                </pic:pic>
              </a:graphicData>
            </a:graphic>
          </wp:inline>
        </w:drawing>
      </w:r>
    </w:p>
    <w:p w14:paraId="69801ADF" w14:textId="580C4884" w:rsidR="029E288B" w:rsidRDefault="029E288B" w:rsidP="029E288B"/>
    <w:p w14:paraId="53000258" w14:textId="77777777" w:rsidR="008412E1" w:rsidRDefault="008412E1" w:rsidP="029E288B"/>
    <w:p w14:paraId="7A9DF770" w14:textId="77777777" w:rsidR="008412E1" w:rsidRDefault="008412E1" w:rsidP="029E288B"/>
    <w:p w14:paraId="0EB697B7" w14:textId="77777777" w:rsidR="008412E1" w:rsidRDefault="008412E1" w:rsidP="029E288B"/>
    <w:p w14:paraId="74B45274" w14:textId="77777777" w:rsidR="008412E1" w:rsidRDefault="008412E1" w:rsidP="029E288B"/>
    <w:p w14:paraId="1AD4DC80" w14:textId="29A3E159" w:rsidR="6B05DE79" w:rsidRDefault="6B05DE79" w:rsidP="029E288B">
      <w:pPr>
        <w:rPr>
          <w:rFonts w:ascii="Arial" w:eastAsia="Arial" w:hAnsi="Arial" w:cs="Arial"/>
          <w:sz w:val="24"/>
          <w:szCs w:val="24"/>
        </w:rPr>
      </w:pPr>
      <w:r w:rsidRPr="029E288B">
        <w:rPr>
          <w:rFonts w:ascii="Arial" w:eastAsia="Arial" w:hAnsi="Arial" w:cs="Arial"/>
          <w:sz w:val="24"/>
          <w:szCs w:val="24"/>
        </w:rPr>
        <w:lastRenderedPageBreak/>
        <w:t>07- Erro de senha</w:t>
      </w:r>
    </w:p>
    <w:p w14:paraId="0710A138" w14:textId="4F4A97F6" w:rsidR="6B05DE79" w:rsidRDefault="6B05DE79" w:rsidP="029E288B">
      <w:r>
        <w:rPr>
          <w:noProof/>
        </w:rPr>
        <w:drawing>
          <wp:inline distT="0" distB="0" distL="0" distR="0" wp14:anchorId="56AC7831" wp14:editId="28E7BD07">
            <wp:extent cx="4282486" cy="2668530"/>
            <wp:effectExtent l="0" t="0" r="0" b="0"/>
            <wp:docPr id="1371554778" name="Picture 1371554778" descr="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282486" cy="2668530"/>
                    </a:xfrm>
                    <a:prstGeom prst="rect">
                      <a:avLst/>
                    </a:prstGeom>
                  </pic:spPr>
                </pic:pic>
              </a:graphicData>
            </a:graphic>
          </wp:inline>
        </w:drawing>
      </w:r>
    </w:p>
    <w:p w14:paraId="60E2931F" w14:textId="0247C3CB" w:rsidR="029E288B" w:rsidRDefault="029E288B" w:rsidP="029E288B"/>
    <w:p w14:paraId="08AA5230" w14:textId="72C25C67" w:rsidR="6B05DE79" w:rsidRDefault="6B05DE79" w:rsidP="029E288B">
      <w:pPr>
        <w:rPr>
          <w:rFonts w:ascii="Arial" w:eastAsia="Arial" w:hAnsi="Arial" w:cs="Arial"/>
          <w:sz w:val="24"/>
          <w:szCs w:val="24"/>
        </w:rPr>
      </w:pPr>
      <w:r w:rsidRPr="029E288B">
        <w:rPr>
          <w:rFonts w:ascii="Arial" w:eastAsia="Arial" w:hAnsi="Arial" w:cs="Arial"/>
          <w:sz w:val="24"/>
          <w:szCs w:val="24"/>
        </w:rPr>
        <w:t>08-Erro cadastro</w:t>
      </w:r>
    </w:p>
    <w:p w14:paraId="5459F6FB" w14:textId="07282886" w:rsidR="6B05DE79" w:rsidRDefault="6B05DE79" w:rsidP="029E288B">
      <w:r>
        <w:rPr>
          <w:noProof/>
        </w:rPr>
        <w:drawing>
          <wp:inline distT="0" distB="0" distL="0" distR="0" wp14:anchorId="01C07B5D" wp14:editId="619027D2">
            <wp:extent cx="4280816" cy="2809875"/>
            <wp:effectExtent l="0" t="0" r="0" b="0"/>
            <wp:docPr id="905668722" name="Picture 905668722" descr="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280816" cy="2809875"/>
                    </a:xfrm>
                    <a:prstGeom prst="rect">
                      <a:avLst/>
                    </a:prstGeom>
                  </pic:spPr>
                </pic:pic>
              </a:graphicData>
            </a:graphic>
          </wp:inline>
        </w:drawing>
      </w:r>
    </w:p>
    <w:p w14:paraId="7B82CEAD" w14:textId="0677ABB3" w:rsidR="029E288B" w:rsidRDefault="029E288B" w:rsidP="029E288B"/>
    <w:p w14:paraId="6563F972" w14:textId="77777777" w:rsidR="008412E1" w:rsidRDefault="008412E1" w:rsidP="029E288B"/>
    <w:p w14:paraId="183F7DBA" w14:textId="77777777" w:rsidR="008412E1" w:rsidRDefault="008412E1" w:rsidP="029E288B"/>
    <w:p w14:paraId="2CDF7197" w14:textId="77777777" w:rsidR="008412E1" w:rsidRDefault="008412E1" w:rsidP="029E288B"/>
    <w:p w14:paraId="3A34BE28" w14:textId="77777777" w:rsidR="008412E1" w:rsidRDefault="008412E1" w:rsidP="029E288B"/>
    <w:p w14:paraId="30C9DAB8" w14:textId="1A51A39E" w:rsidR="6B05DE79" w:rsidRDefault="6B05DE79" w:rsidP="029E288B">
      <w:pPr>
        <w:rPr>
          <w:rFonts w:ascii="Arial" w:eastAsia="Arial" w:hAnsi="Arial" w:cs="Arial"/>
          <w:sz w:val="24"/>
          <w:szCs w:val="24"/>
        </w:rPr>
      </w:pPr>
      <w:r w:rsidRPr="029E288B">
        <w:rPr>
          <w:rFonts w:ascii="Arial" w:eastAsia="Arial" w:hAnsi="Arial" w:cs="Arial"/>
          <w:sz w:val="24"/>
          <w:szCs w:val="24"/>
        </w:rPr>
        <w:lastRenderedPageBreak/>
        <w:t>09- Tela altera senha</w:t>
      </w:r>
    </w:p>
    <w:p w14:paraId="476020D4" w14:textId="4BADDDEE" w:rsidR="6B05DE79" w:rsidRDefault="6B05DE79" w:rsidP="029E288B">
      <w:r>
        <w:rPr>
          <w:noProof/>
        </w:rPr>
        <w:drawing>
          <wp:inline distT="0" distB="0" distL="0" distR="0" wp14:anchorId="5B3FDE9E" wp14:editId="74009215">
            <wp:extent cx="4229100" cy="2695575"/>
            <wp:effectExtent l="0" t="0" r="0" b="0"/>
            <wp:docPr id="1156256909" name="Picture 1156256909" descr="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229100" cy="2695575"/>
                    </a:xfrm>
                    <a:prstGeom prst="rect">
                      <a:avLst/>
                    </a:prstGeom>
                  </pic:spPr>
                </pic:pic>
              </a:graphicData>
            </a:graphic>
          </wp:inline>
        </w:drawing>
      </w:r>
    </w:p>
    <w:p w14:paraId="1D9D4D40" w14:textId="5078EB0C" w:rsidR="029E288B" w:rsidRDefault="029E288B" w:rsidP="029E288B"/>
    <w:p w14:paraId="77F2D7A5" w14:textId="487075B4" w:rsidR="6B05DE79" w:rsidRDefault="6B05DE79" w:rsidP="029E288B">
      <w:pPr>
        <w:rPr>
          <w:rFonts w:ascii="Arial" w:eastAsia="Arial" w:hAnsi="Arial" w:cs="Arial"/>
          <w:sz w:val="24"/>
          <w:szCs w:val="24"/>
        </w:rPr>
      </w:pPr>
      <w:r w:rsidRPr="029E288B">
        <w:rPr>
          <w:rFonts w:ascii="Arial" w:eastAsia="Arial" w:hAnsi="Arial" w:cs="Arial"/>
          <w:sz w:val="24"/>
          <w:szCs w:val="24"/>
        </w:rPr>
        <w:t>10- Confirmar nova senha</w:t>
      </w:r>
    </w:p>
    <w:p w14:paraId="10A84FC9" w14:textId="3B437E8A" w:rsidR="6B05DE79" w:rsidRDefault="6B05DE79" w:rsidP="029E288B">
      <w:r>
        <w:rPr>
          <w:noProof/>
        </w:rPr>
        <w:drawing>
          <wp:inline distT="0" distB="0" distL="0" distR="0" wp14:anchorId="6520885E" wp14:editId="73D2CFFC">
            <wp:extent cx="4219575" cy="2705100"/>
            <wp:effectExtent l="0" t="0" r="0" b="0"/>
            <wp:docPr id="1077339485" name="Picture 1077339485" descr="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219575" cy="2705100"/>
                    </a:xfrm>
                    <a:prstGeom prst="rect">
                      <a:avLst/>
                    </a:prstGeom>
                  </pic:spPr>
                </pic:pic>
              </a:graphicData>
            </a:graphic>
          </wp:inline>
        </w:drawing>
      </w:r>
    </w:p>
    <w:p w14:paraId="698B0023" w14:textId="268F5CFE" w:rsidR="029E288B" w:rsidRDefault="029E288B" w:rsidP="029E288B"/>
    <w:p w14:paraId="2453816F" w14:textId="77777777" w:rsidR="008412E1" w:rsidRDefault="008412E1" w:rsidP="029E288B"/>
    <w:p w14:paraId="3C9D38DB" w14:textId="77777777" w:rsidR="008412E1" w:rsidRDefault="008412E1" w:rsidP="029E288B"/>
    <w:p w14:paraId="35B87C64" w14:textId="77777777" w:rsidR="008412E1" w:rsidRDefault="008412E1" w:rsidP="029E288B"/>
    <w:p w14:paraId="77208DEB" w14:textId="77777777" w:rsidR="008412E1" w:rsidRDefault="008412E1" w:rsidP="029E288B"/>
    <w:p w14:paraId="63E67DD0" w14:textId="77777777" w:rsidR="008412E1" w:rsidRDefault="008412E1" w:rsidP="029E288B"/>
    <w:p w14:paraId="28314CEB" w14:textId="1B53EB67" w:rsidR="6B05DE79" w:rsidRDefault="6B05DE79" w:rsidP="029E288B">
      <w:pPr>
        <w:rPr>
          <w:rFonts w:ascii="Arial" w:eastAsia="Arial" w:hAnsi="Arial" w:cs="Arial"/>
          <w:sz w:val="24"/>
          <w:szCs w:val="24"/>
        </w:rPr>
      </w:pPr>
      <w:r w:rsidRPr="029E288B">
        <w:rPr>
          <w:rFonts w:ascii="Arial" w:eastAsia="Arial" w:hAnsi="Arial" w:cs="Arial"/>
          <w:sz w:val="24"/>
          <w:szCs w:val="24"/>
        </w:rPr>
        <w:lastRenderedPageBreak/>
        <w:t xml:space="preserve">11- Apagar publicação  </w:t>
      </w:r>
    </w:p>
    <w:p w14:paraId="54CAD4ED" w14:textId="5BBAABBA" w:rsidR="6B05DE79" w:rsidRDefault="6B05DE79" w:rsidP="029E288B">
      <w:r>
        <w:rPr>
          <w:noProof/>
        </w:rPr>
        <w:drawing>
          <wp:inline distT="0" distB="0" distL="0" distR="0" wp14:anchorId="3E966911" wp14:editId="53FC0166">
            <wp:extent cx="4286250" cy="2812852"/>
            <wp:effectExtent l="0" t="0" r="0" b="0"/>
            <wp:docPr id="373037880" name="Picture 373037880" descr="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286250" cy="2812852"/>
                    </a:xfrm>
                    <a:prstGeom prst="rect">
                      <a:avLst/>
                    </a:prstGeom>
                  </pic:spPr>
                </pic:pic>
              </a:graphicData>
            </a:graphic>
          </wp:inline>
        </w:drawing>
      </w:r>
    </w:p>
    <w:p w14:paraId="2E96D543" w14:textId="71D16A83" w:rsidR="029E288B" w:rsidRDefault="029E288B" w:rsidP="029E288B"/>
    <w:p w14:paraId="60C4DD4A" w14:textId="1224DAAA" w:rsidR="6B05DE79" w:rsidRDefault="6B05DE79" w:rsidP="029E288B">
      <w:pPr>
        <w:rPr>
          <w:rFonts w:ascii="Arial" w:eastAsia="Arial" w:hAnsi="Arial" w:cs="Arial"/>
          <w:sz w:val="24"/>
          <w:szCs w:val="24"/>
        </w:rPr>
      </w:pPr>
      <w:r w:rsidRPr="029E288B">
        <w:rPr>
          <w:rFonts w:ascii="Arial" w:eastAsia="Arial" w:hAnsi="Arial" w:cs="Arial"/>
          <w:sz w:val="24"/>
          <w:szCs w:val="24"/>
        </w:rPr>
        <w:t>12- Ver publicações favoritas</w:t>
      </w:r>
    </w:p>
    <w:p w14:paraId="05E2F290" w14:textId="5CE0D872" w:rsidR="6B05DE79" w:rsidRDefault="6B05DE79" w:rsidP="029E288B">
      <w:r>
        <w:rPr>
          <w:noProof/>
        </w:rPr>
        <w:drawing>
          <wp:inline distT="0" distB="0" distL="0" distR="0" wp14:anchorId="541EE0D8" wp14:editId="1FA09D6A">
            <wp:extent cx="4333875" cy="2880221"/>
            <wp:effectExtent l="0" t="0" r="0" b="0"/>
            <wp:docPr id="219433930" name="Picture 219433930" descr="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333875" cy="2880221"/>
                    </a:xfrm>
                    <a:prstGeom prst="rect">
                      <a:avLst/>
                    </a:prstGeom>
                  </pic:spPr>
                </pic:pic>
              </a:graphicData>
            </a:graphic>
          </wp:inline>
        </w:drawing>
      </w:r>
    </w:p>
    <w:p w14:paraId="596CC447" w14:textId="23400E15" w:rsidR="029E288B" w:rsidRDefault="029E288B" w:rsidP="029E288B"/>
    <w:p w14:paraId="61D6C30B" w14:textId="77777777" w:rsidR="008412E1" w:rsidRDefault="008412E1" w:rsidP="029E288B"/>
    <w:p w14:paraId="74D26B0A" w14:textId="77777777" w:rsidR="008412E1" w:rsidRDefault="008412E1" w:rsidP="029E288B"/>
    <w:p w14:paraId="7A135101" w14:textId="77777777" w:rsidR="008412E1" w:rsidRDefault="008412E1" w:rsidP="029E288B"/>
    <w:p w14:paraId="6E2E8BDD" w14:textId="77777777" w:rsidR="008412E1" w:rsidRDefault="008412E1" w:rsidP="029E288B"/>
    <w:p w14:paraId="20BAE25A" w14:textId="19BB73C4" w:rsidR="6B05DE79" w:rsidRDefault="6B05DE79" w:rsidP="029E288B">
      <w:pPr>
        <w:rPr>
          <w:rFonts w:ascii="Arial" w:eastAsia="Arial" w:hAnsi="Arial" w:cs="Arial"/>
          <w:sz w:val="24"/>
          <w:szCs w:val="24"/>
        </w:rPr>
      </w:pPr>
      <w:r w:rsidRPr="029E288B">
        <w:rPr>
          <w:rFonts w:ascii="Arial" w:eastAsia="Arial" w:hAnsi="Arial" w:cs="Arial"/>
          <w:sz w:val="24"/>
          <w:szCs w:val="24"/>
        </w:rPr>
        <w:lastRenderedPageBreak/>
        <w:t>13- Ver meus posts</w:t>
      </w:r>
    </w:p>
    <w:p w14:paraId="606DA8F5" w14:textId="07D02D08" w:rsidR="6B05DE79" w:rsidRDefault="6B05DE79" w:rsidP="029E288B">
      <w:r>
        <w:rPr>
          <w:noProof/>
        </w:rPr>
        <w:drawing>
          <wp:inline distT="0" distB="0" distL="0" distR="0" wp14:anchorId="7D2292A2" wp14:editId="3E88772B">
            <wp:extent cx="4572000" cy="3076575"/>
            <wp:effectExtent l="0" t="0" r="0" b="0"/>
            <wp:docPr id="1793899890" name="Picture 1793899890" descr="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72000" cy="3076575"/>
                    </a:xfrm>
                    <a:prstGeom prst="rect">
                      <a:avLst/>
                    </a:prstGeom>
                  </pic:spPr>
                </pic:pic>
              </a:graphicData>
            </a:graphic>
          </wp:inline>
        </w:drawing>
      </w:r>
    </w:p>
    <w:p w14:paraId="250E6B5F" w14:textId="18740565" w:rsidR="029E288B" w:rsidRDefault="029E288B" w:rsidP="029E288B"/>
    <w:p w14:paraId="08CFA12C" w14:textId="2339FF4A" w:rsidR="6B05DE79" w:rsidRDefault="6B05DE79" w:rsidP="029E288B">
      <w:pPr>
        <w:rPr>
          <w:rFonts w:ascii="Arial" w:eastAsia="Arial" w:hAnsi="Arial" w:cs="Arial"/>
          <w:sz w:val="24"/>
          <w:szCs w:val="24"/>
        </w:rPr>
      </w:pPr>
      <w:r w:rsidRPr="029E288B">
        <w:rPr>
          <w:rFonts w:ascii="Arial" w:eastAsia="Arial" w:hAnsi="Arial" w:cs="Arial"/>
          <w:sz w:val="24"/>
          <w:szCs w:val="24"/>
        </w:rPr>
        <w:t>14- Favoritar publicação</w:t>
      </w:r>
    </w:p>
    <w:p w14:paraId="5819AAEB" w14:textId="22C6B650" w:rsidR="6B05DE79" w:rsidRDefault="6B05DE79" w:rsidP="029E288B">
      <w:r>
        <w:rPr>
          <w:noProof/>
        </w:rPr>
        <w:drawing>
          <wp:inline distT="0" distB="0" distL="0" distR="0" wp14:anchorId="53EC597A" wp14:editId="7296D283">
            <wp:extent cx="4624982" cy="2914650"/>
            <wp:effectExtent l="0" t="0" r="0" b="0"/>
            <wp:docPr id="2002046339" name="Picture 2002046339" descr="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624982" cy="2914650"/>
                    </a:xfrm>
                    <a:prstGeom prst="rect">
                      <a:avLst/>
                    </a:prstGeom>
                  </pic:spPr>
                </pic:pic>
              </a:graphicData>
            </a:graphic>
          </wp:inline>
        </w:drawing>
      </w:r>
    </w:p>
    <w:p w14:paraId="18F4045B" w14:textId="13497FCA" w:rsidR="029E288B" w:rsidRDefault="029E288B" w:rsidP="029E288B"/>
    <w:p w14:paraId="6792B553" w14:textId="77777777" w:rsidR="008412E1" w:rsidRDefault="008412E1" w:rsidP="029E288B"/>
    <w:p w14:paraId="647BFC3E" w14:textId="77777777" w:rsidR="008412E1" w:rsidRDefault="008412E1" w:rsidP="029E288B"/>
    <w:p w14:paraId="2DF127D1" w14:textId="77777777" w:rsidR="008412E1" w:rsidRDefault="008412E1" w:rsidP="029E288B"/>
    <w:p w14:paraId="0A2E242D" w14:textId="0A2892D8" w:rsidR="6B05DE79" w:rsidRDefault="6B05DE79" w:rsidP="029E288B">
      <w:pPr>
        <w:rPr>
          <w:rFonts w:ascii="Arial" w:eastAsia="Arial" w:hAnsi="Arial" w:cs="Arial"/>
          <w:sz w:val="24"/>
          <w:szCs w:val="24"/>
        </w:rPr>
      </w:pPr>
      <w:r w:rsidRPr="029E288B">
        <w:rPr>
          <w:rFonts w:ascii="Arial" w:eastAsia="Arial" w:hAnsi="Arial" w:cs="Arial"/>
          <w:sz w:val="24"/>
          <w:szCs w:val="24"/>
        </w:rPr>
        <w:lastRenderedPageBreak/>
        <w:t>15 - Denunciar publicação</w:t>
      </w:r>
    </w:p>
    <w:p w14:paraId="126C92FB" w14:textId="2E68F5A2" w:rsidR="6B05DE79" w:rsidRDefault="6B05DE79" w:rsidP="029E288B">
      <w:r>
        <w:rPr>
          <w:noProof/>
        </w:rPr>
        <w:drawing>
          <wp:inline distT="0" distB="0" distL="0" distR="0" wp14:anchorId="5F094C1D" wp14:editId="2FF8F11D">
            <wp:extent cx="4438650" cy="2809875"/>
            <wp:effectExtent l="0" t="0" r="0" b="0"/>
            <wp:docPr id="1747762509" name="Picture 1747762509" descr="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438650" cy="2809875"/>
                    </a:xfrm>
                    <a:prstGeom prst="rect">
                      <a:avLst/>
                    </a:prstGeom>
                  </pic:spPr>
                </pic:pic>
              </a:graphicData>
            </a:graphic>
          </wp:inline>
        </w:drawing>
      </w:r>
    </w:p>
    <w:p w14:paraId="34022086" w14:textId="2B78B084" w:rsidR="029E288B" w:rsidRDefault="029E288B" w:rsidP="029E288B"/>
    <w:p w14:paraId="0CE4C77A" w14:textId="69AAA6A0" w:rsidR="6B05DE79" w:rsidRDefault="6B05DE79" w:rsidP="029E288B">
      <w:pPr>
        <w:rPr>
          <w:rFonts w:ascii="Arial" w:eastAsia="Arial" w:hAnsi="Arial" w:cs="Arial"/>
          <w:sz w:val="24"/>
          <w:szCs w:val="24"/>
        </w:rPr>
      </w:pPr>
      <w:r w:rsidRPr="029E288B">
        <w:rPr>
          <w:rFonts w:ascii="Arial" w:eastAsia="Arial" w:hAnsi="Arial" w:cs="Arial"/>
          <w:sz w:val="24"/>
          <w:szCs w:val="24"/>
        </w:rPr>
        <w:t>16- Justificar denuncia</w:t>
      </w:r>
    </w:p>
    <w:p w14:paraId="7CA39184" w14:textId="33377500" w:rsidR="6B05DE79" w:rsidRDefault="6B05DE79" w:rsidP="029E288B">
      <w:r>
        <w:rPr>
          <w:noProof/>
        </w:rPr>
        <w:drawing>
          <wp:inline distT="0" distB="0" distL="0" distR="0" wp14:anchorId="49AC211D" wp14:editId="23E22326">
            <wp:extent cx="4486275" cy="2897386"/>
            <wp:effectExtent l="0" t="0" r="0" b="0"/>
            <wp:docPr id="2035255927" name="Picture 2035255927" descr="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486275" cy="2897386"/>
                    </a:xfrm>
                    <a:prstGeom prst="rect">
                      <a:avLst/>
                    </a:prstGeom>
                  </pic:spPr>
                </pic:pic>
              </a:graphicData>
            </a:graphic>
          </wp:inline>
        </w:drawing>
      </w:r>
    </w:p>
    <w:p w14:paraId="18D1ADCB" w14:textId="160CDD77" w:rsidR="029E288B" w:rsidRDefault="029E288B" w:rsidP="029E288B">
      <w:pPr>
        <w:rPr>
          <w:rFonts w:ascii="Arial" w:eastAsia="Arial" w:hAnsi="Arial" w:cs="Arial"/>
          <w:sz w:val="24"/>
          <w:szCs w:val="24"/>
        </w:rPr>
      </w:pPr>
    </w:p>
    <w:p w14:paraId="1726B0A1" w14:textId="51F85259" w:rsidR="029E288B" w:rsidRDefault="029E288B" w:rsidP="029E288B">
      <w:pPr>
        <w:rPr>
          <w:rFonts w:ascii="Arial" w:eastAsia="Arial" w:hAnsi="Arial" w:cs="Arial"/>
          <w:sz w:val="24"/>
          <w:szCs w:val="24"/>
        </w:rPr>
      </w:pPr>
    </w:p>
    <w:p w14:paraId="59E8B959" w14:textId="003D2EA1" w:rsidR="029E288B" w:rsidRDefault="029E288B" w:rsidP="029E288B"/>
    <w:p w14:paraId="3174E214" w14:textId="5519EE57" w:rsidR="029E288B" w:rsidRDefault="029E288B" w:rsidP="029E288B"/>
    <w:p w14:paraId="5D2C6143" w14:textId="2C81079C" w:rsidR="029E288B" w:rsidRDefault="029E288B" w:rsidP="029E288B"/>
    <w:sectPr w:rsidR="029E288B">
      <w:headerReference w:type="default" r:id="rId62"/>
      <w:footerReference w:type="default" r:id="rId63"/>
      <w:pgSz w:w="12240" w:h="15840"/>
      <w:pgMar w:top="1701"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8C1413" w14:textId="77777777" w:rsidR="00EF4236" w:rsidRDefault="00EF4236">
      <w:pPr>
        <w:spacing w:after="0" w:line="240" w:lineRule="auto"/>
      </w:pPr>
      <w:r>
        <w:separator/>
      </w:r>
    </w:p>
  </w:endnote>
  <w:endnote w:type="continuationSeparator" w:id="0">
    <w:p w14:paraId="2870D215" w14:textId="77777777" w:rsidR="00EF4236" w:rsidRDefault="00EF4236">
      <w:pPr>
        <w:spacing w:after="0" w:line="240" w:lineRule="auto"/>
      </w:pPr>
      <w:r>
        <w:continuationSeparator/>
      </w:r>
    </w:p>
  </w:endnote>
  <w:endnote w:type="continuationNotice" w:id="1">
    <w:p w14:paraId="05BE3C6E" w14:textId="77777777" w:rsidR="00EF4236" w:rsidRDefault="00EF423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1E8E7D88" w14:paraId="57AC1CA8" w14:textId="77777777" w:rsidTr="3F2FF177">
      <w:trPr>
        <w:trHeight w:val="300"/>
      </w:trPr>
      <w:tc>
        <w:tcPr>
          <w:tcW w:w="3120" w:type="dxa"/>
        </w:tcPr>
        <w:p w14:paraId="3D5C4268" w14:textId="24DB249D" w:rsidR="1E8E7D88" w:rsidRDefault="1E8E7D88" w:rsidP="1E8E7D88">
          <w:pPr>
            <w:pStyle w:val="Cabealho"/>
            <w:ind w:left="-115"/>
          </w:pPr>
        </w:p>
      </w:tc>
      <w:tc>
        <w:tcPr>
          <w:tcW w:w="3120" w:type="dxa"/>
        </w:tcPr>
        <w:p w14:paraId="40E043AE" w14:textId="23D90CA4" w:rsidR="1E8E7D88" w:rsidRDefault="1E8E7D88" w:rsidP="1E8E7D88">
          <w:pPr>
            <w:pStyle w:val="Cabealho"/>
            <w:jc w:val="center"/>
          </w:pPr>
        </w:p>
      </w:tc>
      <w:tc>
        <w:tcPr>
          <w:tcW w:w="3120" w:type="dxa"/>
        </w:tcPr>
        <w:p w14:paraId="6C3FEAFA" w14:textId="3C029868" w:rsidR="1E8E7D88" w:rsidRDefault="1E8E7D88" w:rsidP="1E8E7D88">
          <w:pPr>
            <w:pStyle w:val="Cabealho"/>
            <w:ind w:right="-115"/>
            <w:jc w:val="right"/>
          </w:pPr>
          <w:r>
            <w:fldChar w:fldCharType="begin"/>
          </w:r>
          <w:r>
            <w:instrText>PAGE</w:instrText>
          </w:r>
          <w:r>
            <w:fldChar w:fldCharType="separate"/>
          </w:r>
          <w:r w:rsidR="3F2FF177">
            <w:t>1</w:t>
          </w:r>
          <w:r>
            <w:fldChar w:fldCharType="end"/>
          </w:r>
        </w:p>
      </w:tc>
    </w:tr>
  </w:tbl>
  <w:p w14:paraId="229A5B8B" w14:textId="0BABE335" w:rsidR="1E8E7D88" w:rsidRDefault="1E8E7D88" w:rsidP="1E8E7D88">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58F364" w14:textId="77777777" w:rsidR="00EF4236" w:rsidRDefault="00EF4236">
      <w:pPr>
        <w:spacing w:after="0" w:line="240" w:lineRule="auto"/>
      </w:pPr>
      <w:r>
        <w:separator/>
      </w:r>
    </w:p>
  </w:footnote>
  <w:footnote w:type="continuationSeparator" w:id="0">
    <w:p w14:paraId="0106AE3D" w14:textId="77777777" w:rsidR="00EF4236" w:rsidRDefault="00EF4236">
      <w:pPr>
        <w:spacing w:after="0" w:line="240" w:lineRule="auto"/>
      </w:pPr>
      <w:r>
        <w:continuationSeparator/>
      </w:r>
    </w:p>
  </w:footnote>
  <w:footnote w:type="continuationNotice" w:id="1">
    <w:p w14:paraId="3C65BDE6" w14:textId="77777777" w:rsidR="00EF4236" w:rsidRDefault="00EF423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1E8E7D88" w14:paraId="3076D3CB" w14:textId="77777777" w:rsidTr="3F2FF177">
      <w:trPr>
        <w:trHeight w:val="300"/>
      </w:trPr>
      <w:tc>
        <w:tcPr>
          <w:tcW w:w="3120" w:type="dxa"/>
        </w:tcPr>
        <w:p w14:paraId="674C02B5" w14:textId="5E00FB12" w:rsidR="1E8E7D88" w:rsidRDefault="1E8E7D88" w:rsidP="1E8E7D88">
          <w:pPr>
            <w:pStyle w:val="Cabealho"/>
            <w:ind w:left="-115"/>
          </w:pPr>
        </w:p>
      </w:tc>
      <w:tc>
        <w:tcPr>
          <w:tcW w:w="3120" w:type="dxa"/>
        </w:tcPr>
        <w:p w14:paraId="3A6EA529" w14:textId="455BA51E" w:rsidR="1E8E7D88" w:rsidRDefault="1E8E7D88" w:rsidP="1E8E7D88">
          <w:pPr>
            <w:pStyle w:val="Cabealho"/>
            <w:jc w:val="center"/>
          </w:pPr>
        </w:p>
      </w:tc>
      <w:tc>
        <w:tcPr>
          <w:tcW w:w="3120" w:type="dxa"/>
        </w:tcPr>
        <w:p w14:paraId="59DB5FB0" w14:textId="499F14B6" w:rsidR="1E8E7D88" w:rsidRDefault="1E8E7D88" w:rsidP="1E8E7D88">
          <w:pPr>
            <w:pStyle w:val="Cabealho"/>
            <w:ind w:right="-115"/>
            <w:jc w:val="right"/>
          </w:pPr>
        </w:p>
      </w:tc>
    </w:tr>
  </w:tbl>
  <w:p w14:paraId="0B5E1B86" w14:textId="5AAF0DA3" w:rsidR="1E8E7D88" w:rsidRDefault="1E8E7D88" w:rsidP="1E8E7D88">
    <w:pPr>
      <w:pStyle w:val="Cabealho"/>
    </w:pPr>
  </w:p>
</w:hdr>
</file>

<file path=word/intelligence2.xml><?xml version="1.0" encoding="utf-8"?>
<int2:intelligence xmlns:int2="http://schemas.microsoft.com/office/intelligence/2020/intelligence" xmlns:oel="http://schemas.microsoft.com/office/2019/extlst">
  <int2:observations>
    <int2:textHash int2:hashCode="7x/bt0UckkPoUO" int2:id="KMPHJJUW">
      <int2:state int2:value="Rejected" int2:type="AugLoop_Text_Critique"/>
    </int2:textHash>
    <int2:bookmark int2:bookmarkName="_Int_s0kmDC9z" int2:invalidationBookmarkName="" int2:hashCode="PIJ2TPUlg7MMhq" int2:id="S6uN24U4">
      <int2:state int2:value="Rejected" int2:type="WordDesignerDefaultAnnotation"/>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3442AC"/>
    <w:multiLevelType w:val="hybridMultilevel"/>
    <w:tmpl w:val="FFFFFFFF"/>
    <w:lvl w:ilvl="0" w:tplc="D5DA8566">
      <w:start w:val="1"/>
      <w:numFmt w:val="decimal"/>
      <w:lvlText w:val="%1."/>
      <w:lvlJc w:val="left"/>
      <w:pPr>
        <w:ind w:left="720" w:hanging="360"/>
      </w:pPr>
    </w:lvl>
    <w:lvl w:ilvl="1" w:tplc="11949F9E">
      <w:start w:val="1"/>
      <w:numFmt w:val="lowerLetter"/>
      <w:lvlText w:val="%2."/>
      <w:lvlJc w:val="left"/>
      <w:pPr>
        <w:ind w:left="1440" w:hanging="360"/>
      </w:pPr>
    </w:lvl>
    <w:lvl w:ilvl="2" w:tplc="1D1E6F1E">
      <w:start w:val="1"/>
      <w:numFmt w:val="lowerRoman"/>
      <w:lvlText w:val="%3."/>
      <w:lvlJc w:val="right"/>
      <w:pPr>
        <w:ind w:left="2160" w:hanging="180"/>
      </w:pPr>
    </w:lvl>
    <w:lvl w:ilvl="3" w:tplc="65AAC472">
      <w:start w:val="1"/>
      <w:numFmt w:val="decimal"/>
      <w:lvlText w:val="%4."/>
      <w:lvlJc w:val="left"/>
      <w:pPr>
        <w:ind w:left="2880" w:hanging="360"/>
      </w:pPr>
    </w:lvl>
    <w:lvl w:ilvl="4" w:tplc="FF38A538">
      <w:start w:val="1"/>
      <w:numFmt w:val="lowerLetter"/>
      <w:lvlText w:val="%5."/>
      <w:lvlJc w:val="left"/>
      <w:pPr>
        <w:ind w:left="3600" w:hanging="360"/>
      </w:pPr>
    </w:lvl>
    <w:lvl w:ilvl="5" w:tplc="E458C764">
      <w:start w:val="1"/>
      <w:numFmt w:val="lowerRoman"/>
      <w:lvlText w:val="%6."/>
      <w:lvlJc w:val="right"/>
      <w:pPr>
        <w:ind w:left="4320" w:hanging="180"/>
      </w:pPr>
    </w:lvl>
    <w:lvl w:ilvl="6" w:tplc="D082BB46">
      <w:start w:val="1"/>
      <w:numFmt w:val="decimal"/>
      <w:lvlText w:val="%7."/>
      <w:lvlJc w:val="left"/>
      <w:pPr>
        <w:ind w:left="5040" w:hanging="360"/>
      </w:pPr>
    </w:lvl>
    <w:lvl w:ilvl="7" w:tplc="F9A02900">
      <w:start w:val="1"/>
      <w:numFmt w:val="lowerLetter"/>
      <w:lvlText w:val="%8."/>
      <w:lvlJc w:val="left"/>
      <w:pPr>
        <w:ind w:left="5760" w:hanging="360"/>
      </w:pPr>
    </w:lvl>
    <w:lvl w:ilvl="8" w:tplc="41ACAD50">
      <w:start w:val="1"/>
      <w:numFmt w:val="lowerRoman"/>
      <w:lvlText w:val="%9."/>
      <w:lvlJc w:val="right"/>
      <w:pPr>
        <w:ind w:left="6480" w:hanging="180"/>
      </w:pPr>
    </w:lvl>
  </w:abstractNum>
  <w:abstractNum w:abstractNumId="1" w15:restartNumberingAfterBreak="0">
    <w:nsid w:val="4BFAEC7D"/>
    <w:multiLevelType w:val="hybridMultilevel"/>
    <w:tmpl w:val="FFFFFFFF"/>
    <w:lvl w:ilvl="0" w:tplc="6BCE32A6">
      <w:start w:val="1"/>
      <w:numFmt w:val="decimal"/>
      <w:lvlText w:val="%1."/>
      <w:lvlJc w:val="left"/>
      <w:pPr>
        <w:ind w:left="720" w:hanging="360"/>
      </w:pPr>
    </w:lvl>
    <w:lvl w:ilvl="1" w:tplc="767272FE">
      <w:start w:val="1"/>
      <w:numFmt w:val="lowerLetter"/>
      <w:lvlText w:val="%2."/>
      <w:lvlJc w:val="left"/>
      <w:pPr>
        <w:ind w:left="1440" w:hanging="360"/>
      </w:pPr>
    </w:lvl>
    <w:lvl w:ilvl="2" w:tplc="D6C0378E">
      <w:start w:val="1"/>
      <w:numFmt w:val="lowerRoman"/>
      <w:lvlText w:val="%3."/>
      <w:lvlJc w:val="right"/>
      <w:pPr>
        <w:ind w:left="2160" w:hanging="180"/>
      </w:pPr>
    </w:lvl>
    <w:lvl w:ilvl="3" w:tplc="AE16F34E">
      <w:start w:val="1"/>
      <w:numFmt w:val="decimal"/>
      <w:lvlText w:val="%4."/>
      <w:lvlJc w:val="left"/>
      <w:pPr>
        <w:ind w:left="2880" w:hanging="360"/>
      </w:pPr>
    </w:lvl>
    <w:lvl w:ilvl="4" w:tplc="BB927710">
      <w:start w:val="1"/>
      <w:numFmt w:val="lowerLetter"/>
      <w:lvlText w:val="%5."/>
      <w:lvlJc w:val="left"/>
      <w:pPr>
        <w:ind w:left="3600" w:hanging="360"/>
      </w:pPr>
    </w:lvl>
    <w:lvl w:ilvl="5" w:tplc="005ABDDE">
      <w:start w:val="1"/>
      <w:numFmt w:val="lowerRoman"/>
      <w:lvlText w:val="%6."/>
      <w:lvlJc w:val="right"/>
      <w:pPr>
        <w:ind w:left="4320" w:hanging="180"/>
      </w:pPr>
    </w:lvl>
    <w:lvl w:ilvl="6" w:tplc="88361EA0">
      <w:start w:val="1"/>
      <w:numFmt w:val="decimal"/>
      <w:lvlText w:val="%7."/>
      <w:lvlJc w:val="left"/>
      <w:pPr>
        <w:ind w:left="5040" w:hanging="360"/>
      </w:pPr>
    </w:lvl>
    <w:lvl w:ilvl="7" w:tplc="6B68D3A8">
      <w:start w:val="1"/>
      <w:numFmt w:val="lowerLetter"/>
      <w:lvlText w:val="%8."/>
      <w:lvlJc w:val="left"/>
      <w:pPr>
        <w:ind w:left="5760" w:hanging="360"/>
      </w:pPr>
    </w:lvl>
    <w:lvl w:ilvl="8" w:tplc="6D6064AA">
      <w:start w:val="1"/>
      <w:numFmt w:val="lowerRoman"/>
      <w:lvlText w:val="%9."/>
      <w:lvlJc w:val="right"/>
      <w:pPr>
        <w:ind w:left="6480" w:hanging="180"/>
      </w:pPr>
    </w:lvl>
  </w:abstractNum>
  <w:abstractNum w:abstractNumId="2" w15:restartNumberingAfterBreak="0">
    <w:nsid w:val="70D728E5"/>
    <w:multiLevelType w:val="hybridMultilevel"/>
    <w:tmpl w:val="FFFFFFFF"/>
    <w:lvl w:ilvl="0" w:tplc="269218B4">
      <w:start w:val="1"/>
      <w:numFmt w:val="decimal"/>
      <w:lvlText w:val="%1."/>
      <w:lvlJc w:val="left"/>
      <w:pPr>
        <w:ind w:left="720" w:hanging="360"/>
      </w:pPr>
    </w:lvl>
    <w:lvl w:ilvl="1" w:tplc="0D12A744">
      <w:start w:val="1"/>
      <w:numFmt w:val="lowerLetter"/>
      <w:lvlText w:val="%2."/>
      <w:lvlJc w:val="left"/>
      <w:pPr>
        <w:ind w:left="1440" w:hanging="360"/>
      </w:pPr>
    </w:lvl>
    <w:lvl w:ilvl="2" w:tplc="80F24858">
      <w:start w:val="1"/>
      <w:numFmt w:val="lowerRoman"/>
      <w:lvlText w:val="%3."/>
      <w:lvlJc w:val="right"/>
      <w:pPr>
        <w:ind w:left="2160" w:hanging="180"/>
      </w:pPr>
    </w:lvl>
    <w:lvl w:ilvl="3" w:tplc="BB70451C">
      <w:start w:val="1"/>
      <w:numFmt w:val="decimal"/>
      <w:lvlText w:val="%4."/>
      <w:lvlJc w:val="left"/>
      <w:pPr>
        <w:ind w:left="2880" w:hanging="360"/>
      </w:pPr>
    </w:lvl>
    <w:lvl w:ilvl="4" w:tplc="8FCE43E0">
      <w:start w:val="1"/>
      <w:numFmt w:val="lowerLetter"/>
      <w:lvlText w:val="%5."/>
      <w:lvlJc w:val="left"/>
      <w:pPr>
        <w:ind w:left="3600" w:hanging="360"/>
      </w:pPr>
    </w:lvl>
    <w:lvl w:ilvl="5" w:tplc="578E34E6">
      <w:start w:val="1"/>
      <w:numFmt w:val="lowerRoman"/>
      <w:lvlText w:val="%6."/>
      <w:lvlJc w:val="right"/>
      <w:pPr>
        <w:ind w:left="4320" w:hanging="180"/>
      </w:pPr>
    </w:lvl>
    <w:lvl w:ilvl="6" w:tplc="D35AB526">
      <w:start w:val="1"/>
      <w:numFmt w:val="decimal"/>
      <w:lvlText w:val="%7."/>
      <w:lvlJc w:val="left"/>
      <w:pPr>
        <w:ind w:left="5040" w:hanging="360"/>
      </w:pPr>
    </w:lvl>
    <w:lvl w:ilvl="7" w:tplc="15524628">
      <w:start w:val="1"/>
      <w:numFmt w:val="lowerLetter"/>
      <w:lvlText w:val="%8."/>
      <w:lvlJc w:val="left"/>
      <w:pPr>
        <w:ind w:left="5760" w:hanging="360"/>
      </w:pPr>
    </w:lvl>
    <w:lvl w:ilvl="8" w:tplc="D388BC54">
      <w:start w:val="1"/>
      <w:numFmt w:val="lowerRoman"/>
      <w:lvlText w:val="%9."/>
      <w:lvlJc w:val="right"/>
      <w:pPr>
        <w:ind w:left="6480" w:hanging="180"/>
      </w:pPr>
    </w:lvl>
  </w:abstractNum>
  <w:num w:numId="1" w16cid:durableId="878322693">
    <w:abstractNumId w:val="0"/>
  </w:num>
  <w:num w:numId="2" w16cid:durableId="82605415">
    <w:abstractNumId w:val="1"/>
  </w:num>
  <w:num w:numId="3" w16cid:durableId="5778598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1E08C86"/>
    <w:rsid w:val="00034490"/>
    <w:rsid w:val="00048EC9"/>
    <w:rsid w:val="00081B54"/>
    <w:rsid w:val="000CA926"/>
    <w:rsid w:val="00125E02"/>
    <w:rsid w:val="00156BF2"/>
    <w:rsid w:val="001A56AB"/>
    <w:rsid w:val="002ACD41"/>
    <w:rsid w:val="002D521D"/>
    <w:rsid w:val="002D6F7E"/>
    <w:rsid w:val="002FF2B3"/>
    <w:rsid w:val="00326EDB"/>
    <w:rsid w:val="003A40C1"/>
    <w:rsid w:val="003E936F"/>
    <w:rsid w:val="00433036"/>
    <w:rsid w:val="00473246"/>
    <w:rsid w:val="0051AF1E"/>
    <w:rsid w:val="005F24EB"/>
    <w:rsid w:val="006E0A17"/>
    <w:rsid w:val="007474DA"/>
    <w:rsid w:val="0077E472"/>
    <w:rsid w:val="007D0676"/>
    <w:rsid w:val="007E2C6A"/>
    <w:rsid w:val="008412E1"/>
    <w:rsid w:val="008C393E"/>
    <w:rsid w:val="008D1040"/>
    <w:rsid w:val="009D7E92"/>
    <w:rsid w:val="00AD380C"/>
    <w:rsid w:val="00BF4703"/>
    <w:rsid w:val="00C144E5"/>
    <w:rsid w:val="00CE3D97"/>
    <w:rsid w:val="00D30956"/>
    <w:rsid w:val="00D57883"/>
    <w:rsid w:val="00DA5F84"/>
    <w:rsid w:val="00DB5C1D"/>
    <w:rsid w:val="00E7307E"/>
    <w:rsid w:val="00EF4236"/>
    <w:rsid w:val="00F11D3A"/>
    <w:rsid w:val="01119CB9"/>
    <w:rsid w:val="011966CE"/>
    <w:rsid w:val="014EC5D1"/>
    <w:rsid w:val="018D30AD"/>
    <w:rsid w:val="019EDDCB"/>
    <w:rsid w:val="01A87987"/>
    <w:rsid w:val="01C035AD"/>
    <w:rsid w:val="01C797D7"/>
    <w:rsid w:val="01D9A6C9"/>
    <w:rsid w:val="020055DE"/>
    <w:rsid w:val="021F3BA5"/>
    <w:rsid w:val="022165A4"/>
    <w:rsid w:val="02221D12"/>
    <w:rsid w:val="0245616D"/>
    <w:rsid w:val="026A8D8F"/>
    <w:rsid w:val="02718ADB"/>
    <w:rsid w:val="028D68E1"/>
    <w:rsid w:val="029E288B"/>
    <w:rsid w:val="02A29F53"/>
    <w:rsid w:val="02A8C77B"/>
    <w:rsid w:val="02BB6F9F"/>
    <w:rsid w:val="02CAF9FA"/>
    <w:rsid w:val="02EDBF62"/>
    <w:rsid w:val="030299AE"/>
    <w:rsid w:val="0314FF42"/>
    <w:rsid w:val="031BB6BE"/>
    <w:rsid w:val="031EE1BF"/>
    <w:rsid w:val="03261AD4"/>
    <w:rsid w:val="0329EA1E"/>
    <w:rsid w:val="03390460"/>
    <w:rsid w:val="0355396B"/>
    <w:rsid w:val="0361120E"/>
    <w:rsid w:val="0364CC3E"/>
    <w:rsid w:val="039BA66A"/>
    <w:rsid w:val="03A74411"/>
    <w:rsid w:val="03A9DA1E"/>
    <w:rsid w:val="03B1887A"/>
    <w:rsid w:val="03B67610"/>
    <w:rsid w:val="03DB2E08"/>
    <w:rsid w:val="03DE2785"/>
    <w:rsid w:val="03DEB1F6"/>
    <w:rsid w:val="0403BEBC"/>
    <w:rsid w:val="04065DF0"/>
    <w:rsid w:val="0448DDCF"/>
    <w:rsid w:val="04510790"/>
    <w:rsid w:val="047A110A"/>
    <w:rsid w:val="04819AA2"/>
    <w:rsid w:val="04969997"/>
    <w:rsid w:val="04983A39"/>
    <w:rsid w:val="04A90A56"/>
    <w:rsid w:val="04BE2ECB"/>
    <w:rsid w:val="04DF0FA4"/>
    <w:rsid w:val="04E1B3A5"/>
    <w:rsid w:val="04F49AAE"/>
    <w:rsid w:val="04F8D795"/>
    <w:rsid w:val="04FCE26F"/>
    <w:rsid w:val="0504014F"/>
    <w:rsid w:val="05494178"/>
    <w:rsid w:val="055386E8"/>
    <w:rsid w:val="0554A2E1"/>
    <w:rsid w:val="057004C4"/>
    <w:rsid w:val="0578E2CA"/>
    <w:rsid w:val="05A49486"/>
    <w:rsid w:val="05ACDD63"/>
    <w:rsid w:val="05B2F2AE"/>
    <w:rsid w:val="05E372F4"/>
    <w:rsid w:val="05EA1DBA"/>
    <w:rsid w:val="05F6FC28"/>
    <w:rsid w:val="06110EEC"/>
    <w:rsid w:val="063CBA8C"/>
    <w:rsid w:val="063D7FB3"/>
    <w:rsid w:val="063E5D82"/>
    <w:rsid w:val="0641DD68"/>
    <w:rsid w:val="065539D6"/>
    <w:rsid w:val="066877A4"/>
    <w:rsid w:val="067879CD"/>
    <w:rsid w:val="0694A7F6"/>
    <w:rsid w:val="06A315F1"/>
    <w:rsid w:val="06B3051C"/>
    <w:rsid w:val="06C0B466"/>
    <w:rsid w:val="06DC017C"/>
    <w:rsid w:val="06E511D9"/>
    <w:rsid w:val="06E61EF7"/>
    <w:rsid w:val="06EFF8A2"/>
    <w:rsid w:val="070ECAB1"/>
    <w:rsid w:val="07188F44"/>
    <w:rsid w:val="071CB470"/>
    <w:rsid w:val="071CCD8A"/>
    <w:rsid w:val="0731CB49"/>
    <w:rsid w:val="07387571"/>
    <w:rsid w:val="0754FCA0"/>
    <w:rsid w:val="0765BB93"/>
    <w:rsid w:val="077F711A"/>
    <w:rsid w:val="078E1C61"/>
    <w:rsid w:val="0798F94B"/>
    <w:rsid w:val="07B4E743"/>
    <w:rsid w:val="07C13085"/>
    <w:rsid w:val="07D4FEA9"/>
    <w:rsid w:val="07DF4908"/>
    <w:rsid w:val="0881EF58"/>
    <w:rsid w:val="08916C17"/>
    <w:rsid w:val="08ABD01A"/>
    <w:rsid w:val="08B22319"/>
    <w:rsid w:val="08C3C93A"/>
    <w:rsid w:val="08D499B7"/>
    <w:rsid w:val="08DCD5EB"/>
    <w:rsid w:val="08F38BC7"/>
    <w:rsid w:val="09045135"/>
    <w:rsid w:val="090C13C8"/>
    <w:rsid w:val="090F4686"/>
    <w:rsid w:val="0926C925"/>
    <w:rsid w:val="09370E74"/>
    <w:rsid w:val="0966C795"/>
    <w:rsid w:val="09848AFA"/>
    <w:rsid w:val="0990BE9D"/>
    <w:rsid w:val="0991F080"/>
    <w:rsid w:val="09998771"/>
    <w:rsid w:val="09AEEAA1"/>
    <w:rsid w:val="09C6C7BF"/>
    <w:rsid w:val="09CE3A8B"/>
    <w:rsid w:val="09D0CE36"/>
    <w:rsid w:val="09D1BF14"/>
    <w:rsid w:val="09D66052"/>
    <w:rsid w:val="09D7B9A6"/>
    <w:rsid w:val="09E1C1B3"/>
    <w:rsid w:val="09E6287C"/>
    <w:rsid w:val="0A0933DC"/>
    <w:rsid w:val="0A1F8E3C"/>
    <w:rsid w:val="0A3EC6F3"/>
    <w:rsid w:val="0A415A8B"/>
    <w:rsid w:val="0A4783FF"/>
    <w:rsid w:val="0A48F1D5"/>
    <w:rsid w:val="0A61BA89"/>
    <w:rsid w:val="0A716A33"/>
    <w:rsid w:val="0A926542"/>
    <w:rsid w:val="0ABDA4B6"/>
    <w:rsid w:val="0AC72BA2"/>
    <w:rsid w:val="0AE429C2"/>
    <w:rsid w:val="0AFC8BFD"/>
    <w:rsid w:val="0B129D94"/>
    <w:rsid w:val="0B1FD8E7"/>
    <w:rsid w:val="0B37CF57"/>
    <w:rsid w:val="0B652F62"/>
    <w:rsid w:val="0B75FACA"/>
    <w:rsid w:val="0B8C5354"/>
    <w:rsid w:val="0BA5FDB8"/>
    <w:rsid w:val="0BBC9A5F"/>
    <w:rsid w:val="0BC745C1"/>
    <w:rsid w:val="0BDB8C62"/>
    <w:rsid w:val="0BE7DA2D"/>
    <w:rsid w:val="0BE80245"/>
    <w:rsid w:val="0BFD8AEA"/>
    <w:rsid w:val="0C0CA05C"/>
    <w:rsid w:val="0C0E9BB9"/>
    <w:rsid w:val="0C1476AD"/>
    <w:rsid w:val="0C278CCB"/>
    <w:rsid w:val="0C2BCD0F"/>
    <w:rsid w:val="0C2CAB55"/>
    <w:rsid w:val="0C5A2405"/>
    <w:rsid w:val="0C6B2822"/>
    <w:rsid w:val="0C6F7385"/>
    <w:rsid w:val="0C71DC40"/>
    <w:rsid w:val="0C9999E7"/>
    <w:rsid w:val="0CA1C1F2"/>
    <w:rsid w:val="0CA68CF8"/>
    <w:rsid w:val="0CAAC357"/>
    <w:rsid w:val="0CB1A6C8"/>
    <w:rsid w:val="0D28D238"/>
    <w:rsid w:val="0D343A94"/>
    <w:rsid w:val="0D3B2313"/>
    <w:rsid w:val="0D4E974D"/>
    <w:rsid w:val="0D64E1C7"/>
    <w:rsid w:val="0D71931D"/>
    <w:rsid w:val="0D83692D"/>
    <w:rsid w:val="0DAA54A8"/>
    <w:rsid w:val="0DB14D11"/>
    <w:rsid w:val="0DC015AD"/>
    <w:rsid w:val="0DC89142"/>
    <w:rsid w:val="0DDBA2D8"/>
    <w:rsid w:val="0DE28EEA"/>
    <w:rsid w:val="0DF110F7"/>
    <w:rsid w:val="0DFDD96A"/>
    <w:rsid w:val="0EA77EE5"/>
    <w:rsid w:val="0EBBD874"/>
    <w:rsid w:val="0EC808A7"/>
    <w:rsid w:val="0ECCDA94"/>
    <w:rsid w:val="0EDB51EE"/>
    <w:rsid w:val="0EE71BCB"/>
    <w:rsid w:val="0EE978F3"/>
    <w:rsid w:val="0F04189C"/>
    <w:rsid w:val="0F05AC33"/>
    <w:rsid w:val="0F3A8B5C"/>
    <w:rsid w:val="0F4C176F"/>
    <w:rsid w:val="0F5E1284"/>
    <w:rsid w:val="0F7B52F4"/>
    <w:rsid w:val="0F90A48F"/>
    <w:rsid w:val="0F940188"/>
    <w:rsid w:val="0F992CDB"/>
    <w:rsid w:val="0F9CA185"/>
    <w:rsid w:val="0FA51212"/>
    <w:rsid w:val="0FBD5322"/>
    <w:rsid w:val="0FDC6B86"/>
    <w:rsid w:val="0FE5C449"/>
    <w:rsid w:val="0FF7682E"/>
    <w:rsid w:val="102021A0"/>
    <w:rsid w:val="102AD778"/>
    <w:rsid w:val="10355B45"/>
    <w:rsid w:val="103686C5"/>
    <w:rsid w:val="103856B3"/>
    <w:rsid w:val="1044FD7E"/>
    <w:rsid w:val="1053ABB4"/>
    <w:rsid w:val="1053C4E0"/>
    <w:rsid w:val="1065C229"/>
    <w:rsid w:val="1079ED48"/>
    <w:rsid w:val="10B2E314"/>
    <w:rsid w:val="10C4C41F"/>
    <w:rsid w:val="10D4A944"/>
    <w:rsid w:val="110FBF6B"/>
    <w:rsid w:val="1127BAE7"/>
    <w:rsid w:val="112CF4BE"/>
    <w:rsid w:val="11351492"/>
    <w:rsid w:val="114C25E8"/>
    <w:rsid w:val="11592383"/>
    <w:rsid w:val="11626905"/>
    <w:rsid w:val="1164386F"/>
    <w:rsid w:val="1193388F"/>
    <w:rsid w:val="11A710DB"/>
    <w:rsid w:val="11BBF201"/>
    <w:rsid w:val="11D5625F"/>
    <w:rsid w:val="11D5D669"/>
    <w:rsid w:val="11E01E78"/>
    <w:rsid w:val="11E08C86"/>
    <w:rsid w:val="11E0CDDF"/>
    <w:rsid w:val="1212F2B0"/>
    <w:rsid w:val="122486C7"/>
    <w:rsid w:val="12450440"/>
    <w:rsid w:val="1247BEC8"/>
    <w:rsid w:val="1257546C"/>
    <w:rsid w:val="125B8028"/>
    <w:rsid w:val="126D4C15"/>
    <w:rsid w:val="12727D5A"/>
    <w:rsid w:val="128E8DFE"/>
    <w:rsid w:val="12AA87A6"/>
    <w:rsid w:val="12B2D4AC"/>
    <w:rsid w:val="12B6000D"/>
    <w:rsid w:val="12EEA5A0"/>
    <w:rsid w:val="13292262"/>
    <w:rsid w:val="132CEDAF"/>
    <w:rsid w:val="1334B8FD"/>
    <w:rsid w:val="134ACEC2"/>
    <w:rsid w:val="1355621C"/>
    <w:rsid w:val="1357C262"/>
    <w:rsid w:val="13619F82"/>
    <w:rsid w:val="13B623A5"/>
    <w:rsid w:val="13BBA460"/>
    <w:rsid w:val="13C72AC4"/>
    <w:rsid w:val="13CC379D"/>
    <w:rsid w:val="13EA582D"/>
    <w:rsid w:val="13F2749E"/>
    <w:rsid w:val="1403595D"/>
    <w:rsid w:val="14042F3C"/>
    <w:rsid w:val="1414C93E"/>
    <w:rsid w:val="142B6C8C"/>
    <w:rsid w:val="144B5BF5"/>
    <w:rsid w:val="1451D06E"/>
    <w:rsid w:val="145C338F"/>
    <w:rsid w:val="14630E93"/>
    <w:rsid w:val="1486A05B"/>
    <w:rsid w:val="148BB49A"/>
    <w:rsid w:val="14996A1A"/>
    <w:rsid w:val="14AE8E55"/>
    <w:rsid w:val="14BFAA7F"/>
    <w:rsid w:val="14CCAA0E"/>
    <w:rsid w:val="14CDC19A"/>
    <w:rsid w:val="14D8F792"/>
    <w:rsid w:val="14DD3BD0"/>
    <w:rsid w:val="150E035B"/>
    <w:rsid w:val="15186EA1"/>
    <w:rsid w:val="15381BF1"/>
    <w:rsid w:val="153B90E5"/>
    <w:rsid w:val="153E9FCA"/>
    <w:rsid w:val="156D7D77"/>
    <w:rsid w:val="15733937"/>
    <w:rsid w:val="1574C5A8"/>
    <w:rsid w:val="157CA502"/>
    <w:rsid w:val="1588D1C3"/>
    <w:rsid w:val="1592F5D6"/>
    <w:rsid w:val="1595A105"/>
    <w:rsid w:val="15A121C0"/>
    <w:rsid w:val="15A961CE"/>
    <w:rsid w:val="15BDA875"/>
    <w:rsid w:val="15C358F9"/>
    <w:rsid w:val="15D6B641"/>
    <w:rsid w:val="15EC340C"/>
    <w:rsid w:val="15EDA0CF"/>
    <w:rsid w:val="15F81F8F"/>
    <w:rsid w:val="161713F5"/>
    <w:rsid w:val="1623AD1E"/>
    <w:rsid w:val="16248FAA"/>
    <w:rsid w:val="1650000E"/>
    <w:rsid w:val="167FB7C0"/>
    <w:rsid w:val="16826F84"/>
    <w:rsid w:val="16B2279E"/>
    <w:rsid w:val="16B290CA"/>
    <w:rsid w:val="16BCD0E0"/>
    <w:rsid w:val="16C38358"/>
    <w:rsid w:val="171C80C7"/>
    <w:rsid w:val="1726BFE4"/>
    <w:rsid w:val="172BADA9"/>
    <w:rsid w:val="172ED558"/>
    <w:rsid w:val="17362D0C"/>
    <w:rsid w:val="175F2093"/>
    <w:rsid w:val="1764C3F2"/>
    <w:rsid w:val="17702E2B"/>
    <w:rsid w:val="178A14B0"/>
    <w:rsid w:val="179D9721"/>
    <w:rsid w:val="17A08034"/>
    <w:rsid w:val="17BA6FBA"/>
    <w:rsid w:val="17C9C7C1"/>
    <w:rsid w:val="17D55141"/>
    <w:rsid w:val="17E146AE"/>
    <w:rsid w:val="17F4947E"/>
    <w:rsid w:val="181C7EBE"/>
    <w:rsid w:val="18266FA6"/>
    <w:rsid w:val="1832A4EB"/>
    <w:rsid w:val="184EAB34"/>
    <w:rsid w:val="185A975A"/>
    <w:rsid w:val="18753F10"/>
    <w:rsid w:val="18900F1A"/>
    <w:rsid w:val="18A04CDC"/>
    <w:rsid w:val="18A22ADC"/>
    <w:rsid w:val="18B011B4"/>
    <w:rsid w:val="18CDF524"/>
    <w:rsid w:val="18DC20DA"/>
    <w:rsid w:val="18FEDDAF"/>
    <w:rsid w:val="191392F0"/>
    <w:rsid w:val="192FA4B2"/>
    <w:rsid w:val="19698563"/>
    <w:rsid w:val="196D2169"/>
    <w:rsid w:val="197AFA0E"/>
    <w:rsid w:val="19AD2B84"/>
    <w:rsid w:val="19D581D1"/>
    <w:rsid w:val="19FD128E"/>
    <w:rsid w:val="19FD96CD"/>
    <w:rsid w:val="19FE9F16"/>
    <w:rsid w:val="1A0ACA76"/>
    <w:rsid w:val="1A12BF2C"/>
    <w:rsid w:val="1A25B661"/>
    <w:rsid w:val="1A2DAAE3"/>
    <w:rsid w:val="1A328D57"/>
    <w:rsid w:val="1A3C1D3D"/>
    <w:rsid w:val="1A4871BA"/>
    <w:rsid w:val="1A4F9170"/>
    <w:rsid w:val="1A56AA56"/>
    <w:rsid w:val="1A5C5C8F"/>
    <w:rsid w:val="1A94DA86"/>
    <w:rsid w:val="1A9BB996"/>
    <w:rsid w:val="1AB5B5C6"/>
    <w:rsid w:val="1AC0FC50"/>
    <w:rsid w:val="1AC111F2"/>
    <w:rsid w:val="1AC4BAF6"/>
    <w:rsid w:val="1ADEF652"/>
    <w:rsid w:val="1B00DC7D"/>
    <w:rsid w:val="1B106A04"/>
    <w:rsid w:val="1B115592"/>
    <w:rsid w:val="1B18A12D"/>
    <w:rsid w:val="1B1A9012"/>
    <w:rsid w:val="1B55E0A7"/>
    <w:rsid w:val="1B5B7A51"/>
    <w:rsid w:val="1B6FA023"/>
    <w:rsid w:val="1B7D2205"/>
    <w:rsid w:val="1B85525B"/>
    <w:rsid w:val="1B87F707"/>
    <w:rsid w:val="1B89BF5D"/>
    <w:rsid w:val="1BB00DBA"/>
    <w:rsid w:val="1BBB311F"/>
    <w:rsid w:val="1BBC4433"/>
    <w:rsid w:val="1BCFD546"/>
    <w:rsid w:val="1BD141E3"/>
    <w:rsid w:val="1BD314CB"/>
    <w:rsid w:val="1BD7ED9E"/>
    <w:rsid w:val="1BDC451D"/>
    <w:rsid w:val="1BEA909B"/>
    <w:rsid w:val="1BFC3769"/>
    <w:rsid w:val="1C07D52B"/>
    <w:rsid w:val="1C090A3A"/>
    <w:rsid w:val="1C4C7450"/>
    <w:rsid w:val="1C5C575B"/>
    <w:rsid w:val="1C6DA962"/>
    <w:rsid w:val="1C760AB0"/>
    <w:rsid w:val="1C938FF3"/>
    <w:rsid w:val="1CA114E2"/>
    <w:rsid w:val="1CB49E1C"/>
    <w:rsid w:val="1CB56D5F"/>
    <w:rsid w:val="1CB9D4D1"/>
    <w:rsid w:val="1CBECD2F"/>
    <w:rsid w:val="1CC087B8"/>
    <w:rsid w:val="1CD0B422"/>
    <w:rsid w:val="1CEBE0D2"/>
    <w:rsid w:val="1CF1B108"/>
    <w:rsid w:val="1CF283DB"/>
    <w:rsid w:val="1CF3FA36"/>
    <w:rsid w:val="1CF672FB"/>
    <w:rsid w:val="1D06FA40"/>
    <w:rsid w:val="1D107C08"/>
    <w:rsid w:val="1D648B63"/>
    <w:rsid w:val="1D7264AD"/>
    <w:rsid w:val="1D7A50C8"/>
    <w:rsid w:val="1D7ED12E"/>
    <w:rsid w:val="1D90A407"/>
    <w:rsid w:val="1DA0F37B"/>
    <w:rsid w:val="1DBE5BBC"/>
    <w:rsid w:val="1DCBD9A3"/>
    <w:rsid w:val="1DCCC531"/>
    <w:rsid w:val="1DEA2071"/>
    <w:rsid w:val="1DEAB77E"/>
    <w:rsid w:val="1DFFA73A"/>
    <w:rsid w:val="1E00220D"/>
    <w:rsid w:val="1E022D0A"/>
    <w:rsid w:val="1E13BF31"/>
    <w:rsid w:val="1E283C74"/>
    <w:rsid w:val="1E6C0130"/>
    <w:rsid w:val="1E789F57"/>
    <w:rsid w:val="1E8E7D88"/>
    <w:rsid w:val="1E9AD3B8"/>
    <w:rsid w:val="1EA2204C"/>
    <w:rsid w:val="1EB08108"/>
    <w:rsid w:val="1ED8F5F3"/>
    <w:rsid w:val="1EDC3C5F"/>
    <w:rsid w:val="1EFE6B01"/>
    <w:rsid w:val="1F077608"/>
    <w:rsid w:val="1F1C6F69"/>
    <w:rsid w:val="1F21F9F1"/>
    <w:rsid w:val="1F22315D"/>
    <w:rsid w:val="1F2BD8BD"/>
    <w:rsid w:val="1F3DE210"/>
    <w:rsid w:val="1F487049"/>
    <w:rsid w:val="1F6AA595"/>
    <w:rsid w:val="1F855F22"/>
    <w:rsid w:val="1F97EEB0"/>
    <w:rsid w:val="1FA95C71"/>
    <w:rsid w:val="1FADAB72"/>
    <w:rsid w:val="1FC64584"/>
    <w:rsid w:val="1FC7DDB0"/>
    <w:rsid w:val="1FE4F981"/>
    <w:rsid w:val="1FEB7495"/>
    <w:rsid w:val="2007D191"/>
    <w:rsid w:val="2014F199"/>
    <w:rsid w:val="2036A419"/>
    <w:rsid w:val="209A3B62"/>
    <w:rsid w:val="209D2527"/>
    <w:rsid w:val="20C9B18F"/>
    <w:rsid w:val="20E440AA"/>
    <w:rsid w:val="20E73EE7"/>
    <w:rsid w:val="211FE573"/>
    <w:rsid w:val="2129E74F"/>
    <w:rsid w:val="212C489C"/>
    <w:rsid w:val="213840FC"/>
    <w:rsid w:val="213BFB2C"/>
    <w:rsid w:val="21452CD2"/>
    <w:rsid w:val="2153ED05"/>
    <w:rsid w:val="215CF6FD"/>
    <w:rsid w:val="215DF0AE"/>
    <w:rsid w:val="21631F3C"/>
    <w:rsid w:val="2180C9E2"/>
    <w:rsid w:val="2188943F"/>
    <w:rsid w:val="2192BF8A"/>
    <w:rsid w:val="219F8E22"/>
    <w:rsid w:val="21AA6934"/>
    <w:rsid w:val="21D08234"/>
    <w:rsid w:val="21E2DA89"/>
    <w:rsid w:val="22081C28"/>
    <w:rsid w:val="221CD540"/>
    <w:rsid w:val="22360BC3"/>
    <w:rsid w:val="22403599"/>
    <w:rsid w:val="2245894E"/>
    <w:rsid w:val="22735CBB"/>
    <w:rsid w:val="229738BE"/>
    <w:rsid w:val="22A23CBB"/>
    <w:rsid w:val="22A8C3B7"/>
    <w:rsid w:val="22C512A9"/>
    <w:rsid w:val="22E826A8"/>
    <w:rsid w:val="22F24757"/>
    <w:rsid w:val="22F4282A"/>
    <w:rsid w:val="231F73BB"/>
    <w:rsid w:val="23206B35"/>
    <w:rsid w:val="2349C3BF"/>
    <w:rsid w:val="234C4F98"/>
    <w:rsid w:val="23633BBA"/>
    <w:rsid w:val="237AB208"/>
    <w:rsid w:val="237F490B"/>
    <w:rsid w:val="237F8A66"/>
    <w:rsid w:val="238535B7"/>
    <w:rsid w:val="238A17A6"/>
    <w:rsid w:val="23A0EEB7"/>
    <w:rsid w:val="23A3459C"/>
    <w:rsid w:val="23BEA238"/>
    <w:rsid w:val="23CC6F26"/>
    <w:rsid w:val="23D1DC24"/>
    <w:rsid w:val="23D268D6"/>
    <w:rsid w:val="23EF518F"/>
    <w:rsid w:val="23FAFF12"/>
    <w:rsid w:val="240B7673"/>
    <w:rsid w:val="24115333"/>
    <w:rsid w:val="241860CE"/>
    <w:rsid w:val="2422946F"/>
    <w:rsid w:val="24277E59"/>
    <w:rsid w:val="2455E416"/>
    <w:rsid w:val="2456CFA7"/>
    <w:rsid w:val="2458D2E0"/>
    <w:rsid w:val="245D6D77"/>
    <w:rsid w:val="245F40A7"/>
    <w:rsid w:val="245FCF6E"/>
    <w:rsid w:val="24671DE4"/>
    <w:rsid w:val="246B5FD3"/>
    <w:rsid w:val="24739BEE"/>
    <w:rsid w:val="24948C0E"/>
    <w:rsid w:val="24A3B54E"/>
    <w:rsid w:val="24AB674B"/>
    <w:rsid w:val="24B94067"/>
    <w:rsid w:val="24E3D014"/>
    <w:rsid w:val="24F67670"/>
    <w:rsid w:val="2516F990"/>
    <w:rsid w:val="25183478"/>
    <w:rsid w:val="251D5794"/>
    <w:rsid w:val="2535AB38"/>
    <w:rsid w:val="253C92A9"/>
    <w:rsid w:val="253F15FD"/>
    <w:rsid w:val="254195F2"/>
    <w:rsid w:val="2559833D"/>
    <w:rsid w:val="255AB2C0"/>
    <w:rsid w:val="256B733F"/>
    <w:rsid w:val="256BBF69"/>
    <w:rsid w:val="2588D1DC"/>
    <w:rsid w:val="25AD2394"/>
    <w:rsid w:val="25B5FCC9"/>
    <w:rsid w:val="25B7B1CD"/>
    <w:rsid w:val="25B9951C"/>
    <w:rsid w:val="26189DF5"/>
    <w:rsid w:val="261FC76A"/>
    <w:rsid w:val="2629DF8A"/>
    <w:rsid w:val="263F85AF"/>
    <w:rsid w:val="2645AFC3"/>
    <w:rsid w:val="26537383"/>
    <w:rsid w:val="265822F9"/>
    <w:rsid w:val="265AC1A0"/>
    <w:rsid w:val="26773830"/>
    <w:rsid w:val="267E23D4"/>
    <w:rsid w:val="267FA2EB"/>
    <w:rsid w:val="268A6B0F"/>
    <w:rsid w:val="269D5541"/>
    <w:rsid w:val="26A3873A"/>
    <w:rsid w:val="26BD2D28"/>
    <w:rsid w:val="26CE0EAD"/>
    <w:rsid w:val="26CE615E"/>
    <w:rsid w:val="26DA5BC2"/>
    <w:rsid w:val="26DB5530"/>
    <w:rsid w:val="26E005CD"/>
    <w:rsid w:val="26E729EA"/>
    <w:rsid w:val="26ED1CD5"/>
    <w:rsid w:val="26F1C4AB"/>
    <w:rsid w:val="26FF5427"/>
    <w:rsid w:val="27129F9D"/>
    <w:rsid w:val="27133070"/>
    <w:rsid w:val="272E91AB"/>
    <w:rsid w:val="2731DCF0"/>
    <w:rsid w:val="27329FD4"/>
    <w:rsid w:val="273FC31B"/>
    <w:rsid w:val="274CEBD1"/>
    <w:rsid w:val="275CB1F9"/>
    <w:rsid w:val="27648889"/>
    <w:rsid w:val="2785E574"/>
    <w:rsid w:val="278D84D8"/>
    <w:rsid w:val="27AB68ED"/>
    <w:rsid w:val="27C5AFEB"/>
    <w:rsid w:val="27CA5AF1"/>
    <w:rsid w:val="27E07EC7"/>
    <w:rsid w:val="27E76B9F"/>
    <w:rsid w:val="28008BA6"/>
    <w:rsid w:val="28028193"/>
    <w:rsid w:val="2802A841"/>
    <w:rsid w:val="281F93B8"/>
    <w:rsid w:val="282EA9A4"/>
    <w:rsid w:val="283EC5F2"/>
    <w:rsid w:val="28435020"/>
    <w:rsid w:val="2885E157"/>
    <w:rsid w:val="288AD774"/>
    <w:rsid w:val="28DE9D7E"/>
    <w:rsid w:val="28E8BC32"/>
    <w:rsid w:val="290C545D"/>
    <w:rsid w:val="291C98B1"/>
    <w:rsid w:val="292CC6F3"/>
    <w:rsid w:val="293DDC0B"/>
    <w:rsid w:val="29418EB0"/>
    <w:rsid w:val="29470D11"/>
    <w:rsid w:val="2973EA13"/>
    <w:rsid w:val="2974B7C3"/>
    <w:rsid w:val="29753DF5"/>
    <w:rsid w:val="2976D3F8"/>
    <w:rsid w:val="299E78A2"/>
    <w:rsid w:val="29A8E374"/>
    <w:rsid w:val="29BD89B9"/>
    <w:rsid w:val="29C788E0"/>
    <w:rsid w:val="29E8C64D"/>
    <w:rsid w:val="29F501E8"/>
    <w:rsid w:val="29F9F042"/>
    <w:rsid w:val="2A05F6A9"/>
    <w:rsid w:val="2A0F7271"/>
    <w:rsid w:val="2A22F677"/>
    <w:rsid w:val="2A2BBC5C"/>
    <w:rsid w:val="2A3A7FEB"/>
    <w:rsid w:val="2A3BD6BB"/>
    <w:rsid w:val="2A4233B0"/>
    <w:rsid w:val="2A5F72FE"/>
    <w:rsid w:val="2A606190"/>
    <w:rsid w:val="2A6583DC"/>
    <w:rsid w:val="2A694BBA"/>
    <w:rsid w:val="2A69F214"/>
    <w:rsid w:val="2A71B223"/>
    <w:rsid w:val="2A9DE4C2"/>
    <w:rsid w:val="2AA0BD72"/>
    <w:rsid w:val="2AC375C7"/>
    <w:rsid w:val="2ADBA8C9"/>
    <w:rsid w:val="2AE309AF"/>
    <w:rsid w:val="2AE98663"/>
    <w:rsid w:val="2B04EEBC"/>
    <w:rsid w:val="2B0B59C1"/>
    <w:rsid w:val="2B314A05"/>
    <w:rsid w:val="2B3A4903"/>
    <w:rsid w:val="2B57347A"/>
    <w:rsid w:val="2B5BC292"/>
    <w:rsid w:val="2B8DBB1B"/>
    <w:rsid w:val="2BC15758"/>
    <w:rsid w:val="2BCD831D"/>
    <w:rsid w:val="2BE12B25"/>
    <w:rsid w:val="2BF4E08F"/>
    <w:rsid w:val="2C03B21C"/>
    <w:rsid w:val="2C16623B"/>
    <w:rsid w:val="2C32F84E"/>
    <w:rsid w:val="2C44762E"/>
    <w:rsid w:val="2C5760A1"/>
    <w:rsid w:val="2C577874"/>
    <w:rsid w:val="2C5BF70C"/>
    <w:rsid w:val="2C5F4628"/>
    <w:rsid w:val="2C608DA1"/>
    <w:rsid w:val="2C83D306"/>
    <w:rsid w:val="2C84C2F5"/>
    <w:rsid w:val="2C9D3494"/>
    <w:rsid w:val="2CCE4FC3"/>
    <w:rsid w:val="2CD1D04E"/>
    <w:rsid w:val="2CD4ED9B"/>
    <w:rsid w:val="2CEBC6FF"/>
    <w:rsid w:val="2D05D26F"/>
    <w:rsid w:val="2D0A1E00"/>
    <w:rsid w:val="2D0C20F2"/>
    <w:rsid w:val="2D22275D"/>
    <w:rsid w:val="2D541A5F"/>
    <w:rsid w:val="2D6AFCE7"/>
    <w:rsid w:val="2D88B8FB"/>
    <w:rsid w:val="2D8C948A"/>
    <w:rsid w:val="2DB20EA1"/>
    <w:rsid w:val="2DBE55AA"/>
    <w:rsid w:val="2DD52D37"/>
    <w:rsid w:val="2DE0F5EF"/>
    <w:rsid w:val="2DE26F68"/>
    <w:rsid w:val="2DEF6308"/>
    <w:rsid w:val="2E1290AE"/>
    <w:rsid w:val="2E2B04AF"/>
    <w:rsid w:val="2E35D637"/>
    <w:rsid w:val="2E673A70"/>
    <w:rsid w:val="2E70BDFC"/>
    <w:rsid w:val="2E83AA8E"/>
    <w:rsid w:val="2E8D3A0A"/>
    <w:rsid w:val="2EA5EE61"/>
    <w:rsid w:val="2EA7002B"/>
    <w:rsid w:val="2EE8E1DE"/>
    <w:rsid w:val="2F02DDDE"/>
    <w:rsid w:val="2F3002DE"/>
    <w:rsid w:val="2F3F41B9"/>
    <w:rsid w:val="2F49D574"/>
    <w:rsid w:val="2F5EAC90"/>
    <w:rsid w:val="2F6973AE"/>
    <w:rsid w:val="2F7BBEFA"/>
    <w:rsid w:val="2FA4992F"/>
    <w:rsid w:val="2FCBB71E"/>
    <w:rsid w:val="2FFB1D4B"/>
    <w:rsid w:val="300DE637"/>
    <w:rsid w:val="3033B154"/>
    <w:rsid w:val="3046E1D6"/>
    <w:rsid w:val="306E2ADD"/>
    <w:rsid w:val="306FC33F"/>
    <w:rsid w:val="30AA26FB"/>
    <w:rsid w:val="30B29BE3"/>
    <w:rsid w:val="30DBEBE4"/>
    <w:rsid w:val="30F7DE1F"/>
    <w:rsid w:val="3105440F"/>
    <w:rsid w:val="3112F98B"/>
    <w:rsid w:val="311A102A"/>
    <w:rsid w:val="31277AAF"/>
    <w:rsid w:val="31406990"/>
    <w:rsid w:val="3140FA31"/>
    <w:rsid w:val="3147DEDA"/>
    <w:rsid w:val="314A3170"/>
    <w:rsid w:val="31503739"/>
    <w:rsid w:val="31516D9B"/>
    <w:rsid w:val="31528745"/>
    <w:rsid w:val="31547186"/>
    <w:rsid w:val="3158C7E7"/>
    <w:rsid w:val="3167C3BC"/>
    <w:rsid w:val="31859B22"/>
    <w:rsid w:val="31A1B3CB"/>
    <w:rsid w:val="31A85EBE"/>
    <w:rsid w:val="31AAABF2"/>
    <w:rsid w:val="31B4B6D8"/>
    <w:rsid w:val="31C38F67"/>
    <w:rsid w:val="31DBDD14"/>
    <w:rsid w:val="31DD8F23"/>
    <w:rsid w:val="31E9942D"/>
    <w:rsid w:val="31F8A710"/>
    <w:rsid w:val="321D72F7"/>
    <w:rsid w:val="321FA513"/>
    <w:rsid w:val="323A3A33"/>
    <w:rsid w:val="324D6D69"/>
    <w:rsid w:val="32541D13"/>
    <w:rsid w:val="326BD9A8"/>
    <w:rsid w:val="32703EFE"/>
    <w:rsid w:val="327D19FC"/>
    <w:rsid w:val="328A1BC3"/>
    <w:rsid w:val="328B9D47"/>
    <w:rsid w:val="329AAE9E"/>
    <w:rsid w:val="329BEB76"/>
    <w:rsid w:val="32BC3613"/>
    <w:rsid w:val="32D652B8"/>
    <w:rsid w:val="32DCCA92"/>
    <w:rsid w:val="32EF62B1"/>
    <w:rsid w:val="32F041E7"/>
    <w:rsid w:val="33098242"/>
    <w:rsid w:val="332986CE"/>
    <w:rsid w:val="33332BC6"/>
    <w:rsid w:val="3337C538"/>
    <w:rsid w:val="333AAB93"/>
    <w:rsid w:val="335E52B9"/>
    <w:rsid w:val="335EFFB1"/>
    <w:rsid w:val="3368466C"/>
    <w:rsid w:val="336C49AE"/>
    <w:rsid w:val="336EA1F3"/>
    <w:rsid w:val="33810DAF"/>
    <w:rsid w:val="338CD12D"/>
    <w:rsid w:val="338CF8CF"/>
    <w:rsid w:val="339287E1"/>
    <w:rsid w:val="33BCBAEE"/>
    <w:rsid w:val="33C38F18"/>
    <w:rsid w:val="33C63350"/>
    <w:rsid w:val="33CC693D"/>
    <w:rsid w:val="3474E324"/>
    <w:rsid w:val="3481D232"/>
    <w:rsid w:val="34860588"/>
    <w:rsid w:val="3489BFB8"/>
    <w:rsid w:val="34A66080"/>
    <w:rsid w:val="34ADF625"/>
    <w:rsid w:val="34B7E518"/>
    <w:rsid w:val="34C5438C"/>
    <w:rsid w:val="34CEBDE2"/>
    <w:rsid w:val="34DA50AC"/>
    <w:rsid w:val="34EB961B"/>
    <w:rsid w:val="34F0A3EB"/>
    <w:rsid w:val="34F71347"/>
    <w:rsid w:val="3522A1F0"/>
    <w:rsid w:val="3534FFF2"/>
    <w:rsid w:val="353D8F48"/>
    <w:rsid w:val="355C1BBC"/>
    <w:rsid w:val="356025C3"/>
    <w:rsid w:val="356B841C"/>
    <w:rsid w:val="357340D3"/>
    <w:rsid w:val="357883E9"/>
    <w:rsid w:val="357AC3E5"/>
    <w:rsid w:val="35B92B91"/>
    <w:rsid w:val="35CD6A19"/>
    <w:rsid w:val="35E7C028"/>
    <w:rsid w:val="36016418"/>
    <w:rsid w:val="36057A38"/>
    <w:rsid w:val="36117A2F"/>
    <w:rsid w:val="3622896B"/>
    <w:rsid w:val="3627E2A9"/>
    <w:rsid w:val="362C8F29"/>
    <w:rsid w:val="363F29EA"/>
    <w:rsid w:val="3645FD44"/>
    <w:rsid w:val="364CA952"/>
    <w:rsid w:val="36823141"/>
    <w:rsid w:val="3687667C"/>
    <w:rsid w:val="368BD8A1"/>
    <w:rsid w:val="36A8A2BB"/>
    <w:rsid w:val="36AB6242"/>
    <w:rsid w:val="36E414F6"/>
    <w:rsid w:val="370F6078"/>
    <w:rsid w:val="3733F997"/>
    <w:rsid w:val="374A539E"/>
    <w:rsid w:val="378951AE"/>
    <w:rsid w:val="37968D4F"/>
    <w:rsid w:val="37B2CFE8"/>
    <w:rsid w:val="37C25B5A"/>
    <w:rsid w:val="37CEA9BF"/>
    <w:rsid w:val="37DD36D0"/>
    <w:rsid w:val="37DD9922"/>
    <w:rsid w:val="37DDFE81"/>
    <w:rsid w:val="37F1EA14"/>
    <w:rsid w:val="380A0553"/>
    <w:rsid w:val="3811F16E"/>
    <w:rsid w:val="3820BB64"/>
    <w:rsid w:val="382844AD"/>
    <w:rsid w:val="383101E7"/>
    <w:rsid w:val="3837B3CC"/>
    <w:rsid w:val="385D68EB"/>
    <w:rsid w:val="3865F904"/>
    <w:rsid w:val="3867EAD8"/>
    <w:rsid w:val="3875300A"/>
    <w:rsid w:val="38774980"/>
    <w:rsid w:val="38825824"/>
    <w:rsid w:val="388887BF"/>
    <w:rsid w:val="38889D47"/>
    <w:rsid w:val="388A0576"/>
    <w:rsid w:val="38C59001"/>
    <w:rsid w:val="38D6B162"/>
    <w:rsid w:val="38E4AE6B"/>
    <w:rsid w:val="38E623FF"/>
    <w:rsid w:val="390F5B29"/>
    <w:rsid w:val="3922CC77"/>
    <w:rsid w:val="39276B3D"/>
    <w:rsid w:val="392FB21B"/>
    <w:rsid w:val="39325DB0"/>
    <w:rsid w:val="394B7A3B"/>
    <w:rsid w:val="395E7935"/>
    <w:rsid w:val="395F836B"/>
    <w:rsid w:val="3965A17D"/>
    <w:rsid w:val="396F18E9"/>
    <w:rsid w:val="39B370A3"/>
    <w:rsid w:val="39CD74F6"/>
    <w:rsid w:val="39F30753"/>
    <w:rsid w:val="39F9394C"/>
    <w:rsid w:val="3A1AC59C"/>
    <w:rsid w:val="3A310742"/>
    <w:rsid w:val="3A3ECCCC"/>
    <w:rsid w:val="3A69A5CD"/>
    <w:rsid w:val="3A6FAAF0"/>
    <w:rsid w:val="3A77A6F8"/>
    <w:rsid w:val="3A8FFAAD"/>
    <w:rsid w:val="3AA130D2"/>
    <w:rsid w:val="3ABABEBE"/>
    <w:rsid w:val="3AC0F270"/>
    <w:rsid w:val="3AC33B9E"/>
    <w:rsid w:val="3ADF8A4A"/>
    <w:rsid w:val="3AE3DB35"/>
    <w:rsid w:val="3AE53DB0"/>
    <w:rsid w:val="3B0F1E7F"/>
    <w:rsid w:val="3B252349"/>
    <w:rsid w:val="3B298AD6"/>
    <w:rsid w:val="3B2B9565"/>
    <w:rsid w:val="3B40F322"/>
    <w:rsid w:val="3B582ABA"/>
    <w:rsid w:val="3B5B2058"/>
    <w:rsid w:val="3B5F49C4"/>
    <w:rsid w:val="3B6BD3E4"/>
    <w:rsid w:val="3B755586"/>
    <w:rsid w:val="3B7BE150"/>
    <w:rsid w:val="3B7D305B"/>
    <w:rsid w:val="3B989ED4"/>
    <w:rsid w:val="3B9D99C6"/>
    <w:rsid w:val="3BA5990A"/>
    <w:rsid w:val="3BB80CB4"/>
    <w:rsid w:val="3BC3E942"/>
    <w:rsid w:val="3BE0E9EE"/>
    <w:rsid w:val="3BFF25FA"/>
    <w:rsid w:val="3C16ADC4"/>
    <w:rsid w:val="3C26131B"/>
    <w:rsid w:val="3C33BE67"/>
    <w:rsid w:val="3C346C5D"/>
    <w:rsid w:val="3C5641A4"/>
    <w:rsid w:val="3C74BB85"/>
    <w:rsid w:val="3C77D96E"/>
    <w:rsid w:val="3C810E11"/>
    <w:rsid w:val="3CA032FB"/>
    <w:rsid w:val="3CB1F551"/>
    <w:rsid w:val="3CD6EA29"/>
    <w:rsid w:val="3CE2BB94"/>
    <w:rsid w:val="3CE3AD26"/>
    <w:rsid w:val="3D1EBF66"/>
    <w:rsid w:val="3D28CBE7"/>
    <w:rsid w:val="3D30DA0E"/>
    <w:rsid w:val="3D63B4C3"/>
    <w:rsid w:val="3D91C9A3"/>
    <w:rsid w:val="3DC0ABC9"/>
    <w:rsid w:val="3DC3DC4D"/>
    <w:rsid w:val="3DC62427"/>
    <w:rsid w:val="3DD2433E"/>
    <w:rsid w:val="3DE11815"/>
    <w:rsid w:val="3DF89332"/>
    <w:rsid w:val="3E1A55D8"/>
    <w:rsid w:val="3E1CB110"/>
    <w:rsid w:val="3E278F16"/>
    <w:rsid w:val="3E30A1FE"/>
    <w:rsid w:val="3E5CBC55"/>
    <w:rsid w:val="3E5CC40B"/>
    <w:rsid w:val="3E713857"/>
    <w:rsid w:val="3E741AC9"/>
    <w:rsid w:val="3EA63468"/>
    <w:rsid w:val="3EB47CB1"/>
    <w:rsid w:val="3EB93F60"/>
    <w:rsid w:val="3ECCAA6F"/>
    <w:rsid w:val="3EDCB510"/>
    <w:rsid w:val="3EE5554B"/>
    <w:rsid w:val="3EF21437"/>
    <w:rsid w:val="3EF36CDB"/>
    <w:rsid w:val="3EFAB70C"/>
    <w:rsid w:val="3F0B3C94"/>
    <w:rsid w:val="3F2CE94D"/>
    <w:rsid w:val="3F2FE259"/>
    <w:rsid w:val="3F2FF177"/>
    <w:rsid w:val="3F4CBE50"/>
    <w:rsid w:val="3F53B31E"/>
    <w:rsid w:val="3F8DE266"/>
    <w:rsid w:val="3FA200E5"/>
    <w:rsid w:val="3FAC3A51"/>
    <w:rsid w:val="3FDC22FE"/>
    <w:rsid w:val="3FE5C867"/>
    <w:rsid w:val="3FEA9451"/>
    <w:rsid w:val="3FF9364A"/>
    <w:rsid w:val="4002DED7"/>
    <w:rsid w:val="401832FC"/>
    <w:rsid w:val="40198E36"/>
    <w:rsid w:val="403BB45A"/>
    <w:rsid w:val="403E9D62"/>
    <w:rsid w:val="4043867F"/>
    <w:rsid w:val="405FD7FB"/>
    <w:rsid w:val="4080B9DC"/>
    <w:rsid w:val="4081A27E"/>
    <w:rsid w:val="408DE498"/>
    <w:rsid w:val="40AADD14"/>
    <w:rsid w:val="40B76810"/>
    <w:rsid w:val="40C70243"/>
    <w:rsid w:val="4107E739"/>
    <w:rsid w:val="410DD48C"/>
    <w:rsid w:val="4127F54E"/>
    <w:rsid w:val="4129B2C7"/>
    <w:rsid w:val="412B2730"/>
    <w:rsid w:val="413033F4"/>
    <w:rsid w:val="41490AF1"/>
    <w:rsid w:val="416842C0"/>
    <w:rsid w:val="4199188E"/>
    <w:rsid w:val="41BF2262"/>
    <w:rsid w:val="41C4A790"/>
    <w:rsid w:val="41CD8491"/>
    <w:rsid w:val="41DD32E0"/>
    <w:rsid w:val="41E4874E"/>
    <w:rsid w:val="42272C44"/>
    <w:rsid w:val="4229B4F9"/>
    <w:rsid w:val="422E820F"/>
    <w:rsid w:val="4231D8CE"/>
    <w:rsid w:val="42396045"/>
    <w:rsid w:val="423F6872"/>
    <w:rsid w:val="424588B0"/>
    <w:rsid w:val="42521BC5"/>
    <w:rsid w:val="425D0E7E"/>
    <w:rsid w:val="42672DF5"/>
    <w:rsid w:val="42725962"/>
    <w:rsid w:val="42783DEE"/>
    <w:rsid w:val="42865878"/>
    <w:rsid w:val="42979D2A"/>
    <w:rsid w:val="42A4C868"/>
    <w:rsid w:val="42A8C61F"/>
    <w:rsid w:val="42B8D77F"/>
    <w:rsid w:val="42F2D84A"/>
    <w:rsid w:val="43141A83"/>
    <w:rsid w:val="431832B1"/>
    <w:rsid w:val="43279392"/>
    <w:rsid w:val="43311B7E"/>
    <w:rsid w:val="433A5F32"/>
    <w:rsid w:val="434461A1"/>
    <w:rsid w:val="435B9ABE"/>
    <w:rsid w:val="436DD70A"/>
    <w:rsid w:val="43761C19"/>
    <w:rsid w:val="437D37E0"/>
    <w:rsid w:val="43ADFDF3"/>
    <w:rsid w:val="43C0D24E"/>
    <w:rsid w:val="43DCCF2E"/>
    <w:rsid w:val="43FFF38D"/>
    <w:rsid w:val="44009786"/>
    <w:rsid w:val="4420805A"/>
    <w:rsid w:val="44615389"/>
    <w:rsid w:val="4469CA03"/>
    <w:rsid w:val="446D3319"/>
    <w:rsid w:val="4485A7F9"/>
    <w:rsid w:val="448F4C07"/>
    <w:rsid w:val="44C1D2B7"/>
    <w:rsid w:val="44EFF595"/>
    <w:rsid w:val="44FF0D00"/>
    <w:rsid w:val="45052553"/>
    <w:rsid w:val="45292CF8"/>
    <w:rsid w:val="459528FE"/>
    <w:rsid w:val="45AE383A"/>
    <w:rsid w:val="45E2089C"/>
    <w:rsid w:val="45EFCCCB"/>
    <w:rsid w:val="45FB9EB7"/>
    <w:rsid w:val="46043C36"/>
    <w:rsid w:val="460DDBCB"/>
    <w:rsid w:val="46228B86"/>
    <w:rsid w:val="46424620"/>
    <w:rsid w:val="466DA295"/>
    <w:rsid w:val="46842E39"/>
    <w:rsid w:val="469ED014"/>
    <w:rsid w:val="46A4C02A"/>
    <w:rsid w:val="46AA859C"/>
    <w:rsid w:val="46B096E3"/>
    <w:rsid w:val="46B6E4D5"/>
    <w:rsid w:val="46B7F871"/>
    <w:rsid w:val="46B8158A"/>
    <w:rsid w:val="46C74765"/>
    <w:rsid w:val="4714EA73"/>
    <w:rsid w:val="47167AB6"/>
    <w:rsid w:val="47385FC3"/>
    <w:rsid w:val="473D4A82"/>
    <w:rsid w:val="47545260"/>
    <w:rsid w:val="475A1678"/>
    <w:rsid w:val="476CDECB"/>
    <w:rsid w:val="47A85063"/>
    <w:rsid w:val="47B2F97D"/>
    <w:rsid w:val="47BAFFA3"/>
    <w:rsid w:val="47E62FA8"/>
    <w:rsid w:val="47F972EC"/>
    <w:rsid w:val="481305A9"/>
    <w:rsid w:val="481B61BC"/>
    <w:rsid w:val="48244080"/>
    <w:rsid w:val="4828313F"/>
    <w:rsid w:val="48399A0D"/>
    <w:rsid w:val="483DC761"/>
    <w:rsid w:val="483DDC56"/>
    <w:rsid w:val="485ABB9D"/>
    <w:rsid w:val="485E4A3C"/>
    <w:rsid w:val="486A9CAB"/>
    <w:rsid w:val="48B8C7CB"/>
    <w:rsid w:val="48DFADB1"/>
    <w:rsid w:val="493BA9C6"/>
    <w:rsid w:val="493D6329"/>
    <w:rsid w:val="4949C5D3"/>
    <w:rsid w:val="49517E52"/>
    <w:rsid w:val="497FA4F7"/>
    <w:rsid w:val="499AA42F"/>
    <w:rsid w:val="49AD5867"/>
    <w:rsid w:val="49B0A7C4"/>
    <w:rsid w:val="49B50294"/>
    <w:rsid w:val="49B9CBE6"/>
    <w:rsid w:val="49BC18D8"/>
    <w:rsid w:val="4A144488"/>
    <w:rsid w:val="4A4175E0"/>
    <w:rsid w:val="4A5766BB"/>
    <w:rsid w:val="4A580CFC"/>
    <w:rsid w:val="4A585112"/>
    <w:rsid w:val="4A78A65A"/>
    <w:rsid w:val="4AA131F1"/>
    <w:rsid w:val="4AAEA5D0"/>
    <w:rsid w:val="4AB9D37F"/>
    <w:rsid w:val="4AC45587"/>
    <w:rsid w:val="4AC8A98E"/>
    <w:rsid w:val="4AEFC117"/>
    <w:rsid w:val="4AF287C5"/>
    <w:rsid w:val="4AF5FCA9"/>
    <w:rsid w:val="4AF70F8D"/>
    <w:rsid w:val="4AFF6359"/>
    <w:rsid w:val="4B433499"/>
    <w:rsid w:val="4B4A8A4C"/>
    <w:rsid w:val="4B50D2F5"/>
    <w:rsid w:val="4B5117E7"/>
    <w:rsid w:val="4B5FC092"/>
    <w:rsid w:val="4B85F07A"/>
    <w:rsid w:val="4B8CCA52"/>
    <w:rsid w:val="4B8E1521"/>
    <w:rsid w:val="4B95C044"/>
    <w:rsid w:val="4B99A435"/>
    <w:rsid w:val="4BAD6C9A"/>
    <w:rsid w:val="4BE9AE70"/>
    <w:rsid w:val="4C072777"/>
    <w:rsid w:val="4C0D71A2"/>
    <w:rsid w:val="4C105E70"/>
    <w:rsid w:val="4C2BD840"/>
    <w:rsid w:val="4C462AEA"/>
    <w:rsid w:val="4C47B6AF"/>
    <w:rsid w:val="4C5B1283"/>
    <w:rsid w:val="4C62AE13"/>
    <w:rsid w:val="4C65B734"/>
    <w:rsid w:val="4C7D1D4F"/>
    <w:rsid w:val="4C7F9614"/>
    <w:rsid w:val="4CBED928"/>
    <w:rsid w:val="4CC7C34F"/>
    <w:rsid w:val="4CDE8946"/>
    <w:rsid w:val="4CDF04FA"/>
    <w:rsid w:val="4CE676CC"/>
    <w:rsid w:val="4CECA356"/>
    <w:rsid w:val="4CFA7D2A"/>
    <w:rsid w:val="4D011F1D"/>
    <w:rsid w:val="4D0A1EE5"/>
    <w:rsid w:val="4D1B364E"/>
    <w:rsid w:val="4D38B516"/>
    <w:rsid w:val="4D44C513"/>
    <w:rsid w:val="4D4AC1FB"/>
    <w:rsid w:val="4D4B2B89"/>
    <w:rsid w:val="4D4BF571"/>
    <w:rsid w:val="4D65951F"/>
    <w:rsid w:val="4D78CBEE"/>
    <w:rsid w:val="4D87E28D"/>
    <w:rsid w:val="4DA53843"/>
    <w:rsid w:val="4DB17580"/>
    <w:rsid w:val="4DE0154C"/>
    <w:rsid w:val="4DE33E3F"/>
    <w:rsid w:val="4DEB83F0"/>
    <w:rsid w:val="4DF6E2E4"/>
    <w:rsid w:val="4E105318"/>
    <w:rsid w:val="4E1EC0E9"/>
    <w:rsid w:val="4E2E1EFB"/>
    <w:rsid w:val="4E387BA5"/>
    <w:rsid w:val="4E549A70"/>
    <w:rsid w:val="4E589183"/>
    <w:rsid w:val="4E8E4EDB"/>
    <w:rsid w:val="4EA002DC"/>
    <w:rsid w:val="4EA2EA24"/>
    <w:rsid w:val="4EB1C911"/>
    <w:rsid w:val="4ECD7F4D"/>
    <w:rsid w:val="4F0E21F9"/>
    <w:rsid w:val="4F1EE8D6"/>
    <w:rsid w:val="4F36026D"/>
    <w:rsid w:val="4F50397E"/>
    <w:rsid w:val="4F51E9F8"/>
    <w:rsid w:val="4F57C845"/>
    <w:rsid w:val="4F634631"/>
    <w:rsid w:val="4F77A026"/>
    <w:rsid w:val="4F947A21"/>
    <w:rsid w:val="4FACD08B"/>
    <w:rsid w:val="4FB736D6"/>
    <w:rsid w:val="4FCB1C04"/>
    <w:rsid w:val="5010248F"/>
    <w:rsid w:val="50257269"/>
    <w:rsid w:val="5029A71B"/>
    <w:rsid w:val="50350FC7"/>
    <w:rsid w:val="50543B66"/>
    <w:rsid w:val="505F9378"/>
    <w:rsid w:val="50640132"/>
    <w:rsid w:val="507121EC"/>
    <w:rsid w:val="5091C0D3"/>
    <w:rsid w:val="50A3B9CD"/>
    <w:rsid w:val="50A4349F"/>
    <w:rsid w:val="50D9DEA8"/>
    <w:rsid w:val="50F537A5"/>
    <w:rsid w:val="51048A69"/>
    <w:rsid w:val="51137087"/>
    <w:rsid w:val="51264D59"/>
    <w:rsid w:val="512E83A6"/>
    <w:rsid w:val="513F0ACB"/>
    <w:rsid w:val="514C3863"/>
    <w:rsid w:val="5165BFBD"/>
    <w:rsid w:val="51694E51"/>
    <w:rsid w:val="517203ED"/>
    <w:rsid w:val="517CA481"/>
    <w:rsid w:val="5199E6A0"/>
    <w:rsid w:val="51A776A1"/>
    <w:rsid w:val="51A7D430"/>
    <w:rsid w:val="51B2761D"/>
    <w:rsid w:val="51C834B5"/>
    <w:rsid w:val="51F00BC7"/>
    <w:rsid w:val="5212DEC4"/>
    <w:rsid w:val="521F827C"/>
    <w:rsid w:val="522CC2C1"/>
    <w:rsid w:val="5236B0BE"/>
    <w:rsid w:val="5236D5FF"/>
    <w:rsid w:val="523FD8C3"/>
    <w:rsid w:val="5262EC4B"/>
    <w:rsid w:val="52703D46"/>
    <w:rsid w:val="5284E6A3"/>
    <w:rsid w:val="52918295"/>
    <w:rsid w:val="529A0B54"/>
    <w:rsid w:val="52B489C3"/>
    <w:rsid w:val="52BA12C2"/>
    <w:rsid w:val="52CA5407"/>
    <w:rsid w:val="52E16A75"/>
    <w:rsid w:val="5307D29A"/>
    <w:rsid w:val="5308AD7F"/>
    <w:rsid w:val="5312A7A8"/>
    <w:rsid w:val="53382243"/>
    <w:rsid w:val="534139AC"/>
    <w:rsid w:val="5347C551"/>
    <w:rsid w:val="537429DC"/>
    <w:rsid w:val="5379955C"/>
    <w:rsid w:val="538FB2D9"/>
    <w:rsid w:val="53AE9A76"/>
    <w:rsid w:val="53B9FDBD"/>
    <w:rsid w:val="54055D9B"/>
    <w:rsid w:val="5420B704"/>
    <w:rsid w:val="54286560"/>
    <w:rsid w:val="542D52F6"/>
    <w:rsid w:val="5431B95E"/>
    <w:rsid w:val="54418DBD"/>
    <w:rsid w:val="5452FECF"/>
    <w:rsid w:val="545BB5B4"/>
    <w:rsid w:val="54832D07"/>
    <w:rsid w:val="548B3DB3"/>
    <w:rsid w:val="549DA65A"/>
    <w:rsid w:val="54A2E5F3"/>
    <w:rsid w:val="54C0E2FE"/>
    <w:rsid w:val="54C7E476"/>
    <w:rsid w:val="54DFC095"/>
    <w:rsid w:val="54DFD230"/>
    <w:rsid w:val="54E2F580"/>
    <w:rsid w:val="5511F4F5"/>
    <w:rsid w:val="554A96B2"/>
    <w:rsid w:val="55769CC9"/>
    <w:rsid w:val="5576F887"/>
    <w:rsid w:val="55A17B01"/>
    <w:rsid w:val="55B99229"/>
    <w:rsid w:val="55BE5EA9"/>
    <w:rsid w:val="55CE8745"/>
    <w:rsid w:val="55DB87CB"/>
    <w:rsid w:val="55DC99AC"/>
    <w:rsid w:val="55E6E1AA"/>
    <w:rsid w:val="55E8CC6C"/>
    <w:rsid w:val="55F3F2AB"/>
    <w:rsid w:val="5607DAE7"/>
    <w:rsid w:val="561ECE68"/>
    <w:rsid w:val="561ED0BE"/>
    <w:rsid w:val="567AA5CB"/>
    <w:rsid w:val="56969159"/>
    <w:rsid w:val="569C3D0A"/>
    <w:rsid w:val="56D264F7"/>
    <w:rsid w:val="56E01673"/>
    <w:rsid w:val="56EF56B3"/>
    <w:rsid w:val="56FEEDD6"/>
    <w:rsid w:val="57168782"/>
    <w:rsid w:val="571F9CB0"/>
    <w:rsid w:val="5728B813"/>
    <w:rsid w:val="572A5833"/>
    <w:rsid w:val="572B9287"/>
    <w:rsid w:val="575857C6"/>
    <w:rsid w:val="575CFBDD"/>
    <w:rsid w:val="5762DEBB"/>
    <w:rsid w:val="576380B3"/>
    <w:rsid w:val="5776AD21"/>
    <w:rsid w:val="578A9F91"/>
    <w:rsid w:val="5790E998"/>
    <w:rsid w:val="57A8B6D1"/>
    <w:rsid w:val="57A99C12"/>
    <w:rsid w:val="57B7059B"/>
    <w:rsid w:val="57DC1AF6"/>
    <w:rsid w:val="57F5F829"/>
    <w:rsid w:val="57F79AF2"/>
    <w:rsid w:val="5804F947"/>
    <w:rsid w:val="5827D212"/>
    <w:rsid w:val="58380D6B"/>
    <w:rsid w:val="5869C354"/>
    <w:rsid w:val="58978ADD"/>
    <w:rsid w:val="58A8E2F8"/>
    <w:rsid w:val="58B707CD"/>
    <w:rsid w:val="58BDB778"/>
    <w:rsid w:val="58D36168"/>
    <w:rsid w:val="58D572E5"/>
    <w:rsid w:val="58DEA3C6"/>
    <w:rsid w:val="58F04243"/>
    <w:rsid w:val="58FBD806"/>
    <w:rsid w:val="590284FB"/>
    <w:rsid w:val="5914FEE0"/>
    <w:rsid w:val="591E826C"/>
    <w:rsid w:val="5937AAC9"/>
    <w:rsid w:val="59456700"/>
    <w:rsid w:val="595DA349"/>
    <w:rsid w:val="59626E2D"/>
    <w:rsid w:val="59644B15"/>
    <w:rsid w:val="596BD659"/>
    <w:rsid w:val="596CDB2E"/>
    <w:rsid w:val="5978F933"/>
    <w:rsid w:val="599D96C6"/>
    <w:rsid w:val="59A031C0"/>
    <w:rsid w:val="59DFA953"/>
    <w:rsid w:val="59E7E3DA"/>
    <w:rsid w:val="5A004D7B"/>
    <w:rsid w:val="5A0CA839"/>
    <w:rsid w:val="5A182BED"/>
    <w:rsid w:val="5A22AC7C"/>
    <w:rsid w:val="5A4A9C13"/>
    <w:rsid w:val="5A4AEAA8"/>
    <w:rsid w:val="5AB1E760"/>
    <w:rsid w:val="5ABA52CD"/>
    <w:rsid w:val="5AC3F810"/>
    <w:rsid w:val="5AE0FF65"/>
    <w:rsid w:val="5AECB067"/>
    <w:rsid w:val="5AF1D417"/>
    <w:rsid w:val="5B3BE8A5"/>
    <w:rsid w:val="5B5400B7"/>
    <w:rsid w:val="5B741F10"/>
    <w:rsid w:val="5B8DE8CF"/>
    <w:rsid w:val="5BA204F1"/>
    <w:rsid w:val="5BB3FC4E"/>
    <w:rsid w:val="5BBAEBFF"/>
    <w:rsid w:val="5BD6C613"/>
    <w:rsid w:val="5BE475AC"/>
    <w:rsid w:val="5BF2C98F"/>
    <w:rsid w:val="5C00D8F1"/>
    <w:rsid w:val="5C1F38D2"/>
    <w:rsid w:val="5C2DEEEC"/>
    <w:rsid w:val="5C364FDE"/>
    <w:rsid w:val="5C4C9FA2"/>
    <w:rsid w:val="5C51B4CE"/>
    <w:rsid w:val="5C56232E"/>
    <w:rsid w:val="5C5EDF2B"/>
    <w:rsid w:val="5C652537"/>
    <w:rsid w:val="5C65A6B9"/>
    <w:rsid w:val="5C689021"/>
    <w:rsid w:val="5C6F4B8B"/>
    <w:rsid w:val="5C706880"/>
    <w:rsid w:val="5C7C27F4"/>
    <w:rsid w:val="5C8FCC83"/>
    <w:rsid w:val="5C968B7F"/>
    <w:rsid w:val="5C9AB8CD"/>
    <w:rsid w:val="5CB7D74E"/>
    <w:rsid w:val="5CC32EDF"/>
    <w:rsid w:val="5CE58C1C"/>
    <w:rsid w:val="5CFF32DF"/>
    <w:rsid w:val="5D2D6417"/>
    <w:rsid w:val="5D5591E8"/>
    <w:rsid w:val="5D7F2F26"/>
    <w:rsid w:val="5D93AA96"/>
    <w:rsid w:val="5DA403CB"/>
    <w:rsid w:val="5DB314E6"/>
    <w:rsid w:val="5DB5B094"/>
    <w:rsid w:val="5DC57433"/>
    <w:rsid w:val="5DCE32E4"/>
    <w:rsid w:val="5DD1FFD8"/>
    <w:rsid w:val="5E073286"/>
    <w:rsid w:val="5E1CF166"/>
    <w:rsid w:val="5E348859"/>
    <w:rsid w:val="5E51B4D7"/>
    <w:rsid w:val="5E738600"/>
    <w:rsid w:val="5E7F921F"/>
    <w:rsid w:val="5E985FA7"/>
    <w:rsid w:val="5EA1A534"/>
    <w:rsid w:val="5EC66B8B"/>
    <w:rsid w:val="5EC7F82F"/>
    <w:rsid w:val="5ECB0E31"/>
    <w:rsid w:val="5ED44570"/>
    <w:rsid w:val="5EE901EE"/>
    <w:rsid w:val="5F1A6B4B"/>
    <w:rsid w:val="5F1E0D36"/>
    <w:rsid w:val="5F1EC5BE"/>
    <w:rsid w:val="5F211941"/>
    <w:rsid w:val="5F471471"/>
    <w:rsid w:val="5F6AFBCF"/>
    <w:rsid w:val="5F6DD039"/>
    <w:rsid w:val="5F7F2C56"/>
    <w:rsid w:val="5F86748F"/>
    <w:rsid w:val="5F8719DC"/>
    <w:rsid w:val="5F8E363C"/>
    <w:rsid w:val="5FAE9848"/>
    <w:rsid w:val="5FD3BA25"/>
    <w:rsid w:val="5FDCD31B"/>
    <w:rsid w:val="600E648E"/>
    <w:rsid w:val="601F8A77"/>
    <w:rsid w:val="6025C94F"/>
    <w:rsid w:val="6070BBDF"/>
    <w:rsid w:val="607D14BF"/>
    <w:rsid w:val="6080ECF1"/>
    <w:rsid w:val="60A33343"/>
    <w:rsid w:val="60A5CA35"/>
    <w:rsid w:val="60BBDA64"/>
    <w:rsid w:val="60C06357"/>
    <w:rsid w:val="60FDCDBA"/>
    <w:rsid w:val="61072792"/>
    <w:rsid w:val="610A94B5"/>
    <w:rsid w:val="61150278"/>
    <w:rsid w:val="6119209C"/>
    <w:rsid w:val="6138C5F5"/>
    <w:rsid w:val="618634DB"/>
    <w:rsid w:val="6192B330"/>
    <w:rsid w:val="6195D05D"/>
    <w:rsid w:val="619613F5"/>
    <w:rsid w:val="619D0251"/>
    <w:rsid w:val="619EBF2E"/>
    <w:rsid w:val="61AA795C"/>
    <w:rsid w:val="61B1632F"/>
    <w:rsid w:val="61C35D4C"/>
    <w:rsid w:val="61C82A25"/>
    <w:rsid w:val="61D3B85F"/>
    <w:rsid w:val="61D9D4A2"/>
    <w:rsid w:val="61E97A41"/>
    <w:rsid w:val="6202ADCA"/>
    <w:rsid w:val="620821B0"/>
    <w:rsid w:val="620E901C"/>
    <w:rsid w:val="621A2214"/>
    <w:rsid w:val="621A2BB7"/>
    <w:rsid w:val="622229B0"/>
    <w:rsid w:val="6226F709"/>
    <w:rsid w:val="6251819C"/>
    <w:rsid w:val="6258A779"/>
    <w:rsid w:val="6279CB20"/>
    <w:rsid w:val="6292A55B"/>
    <w:rsid w:val="629B72C4"/>
    <w:rsid w:val="62A2B8C9"/>
    <w:rsid w:val="62A905D1"/>
    <w:rsid w:val="62AAA64F"/>
    <w:rsid w:val="62C564B2"/>
    <w:rsid w:val="62D2B494"/>
    <w:rsid w:val="62DCC4CA"/>
    <w:rsid w:val="62E96302"/>
    <w:rsid w:val="62EDB052"/>
    <w:rsid w:val="62FBC94B"/>
    <w:rsid w:val="62FCD8F4"/>
    <w:rsid w:val="6305567E"/>
    <w:rsid w:val="631A9983"/>
    <w:rsid w:val="634B448E"/>
    <w:rsid w:val="6384E619"/>
    <w:rsid w:val="638EF3E6"/>
    <w:rsid w:val="63A7B693"/>
    <w:rsid w:val="63C2C76A"/>
    <w:rsid w:val="63D0AB5C"/>
    <w:rsid w:val="63F96BDF"/>
    <w:rsid w:val="6426BD7F"/>
    <w:rsid w:val="644676B0"/>
    <w:rsid w:val="644E66A5"/>
    <w:rsid w:val="646C3DA8"/>
    <w:rsid w:val="6470E030"/>
    <w:rsid w:val="6490FCFB"/>
    <w:rsid w:val="64A46764"/>
    <w:rsid w:val="64BB71CF"/>
    <w:rsid w:val="64C6B261"/>
    <w:rsid w:val="64DC7FD0"/>
    <w:rsid w:val="64DE83B1"/>
    <w:rsid w:val="64EC039B"/>
    <w:rsid w:val="64F3EC6D"/>
    <w:rsid w:val="650F770E"/>
    <w:rsid w:val="651345E3"/>
    <w:rsid w:val="6544922E"/>
    <w:rsid w:val="658F4B87"/>
    <w:rsid w:val="65C17058"/>
    <w:rsid w:val="65CC1B0D"/>
    <w:rsid w:val="65DA98B5"/>
    <w:rsid w:val="65E3D63D"/>
    <w:rsid w:val="65EA3706"/>
    <w:rsid w:val="65F9B2F2"/>
    <w:rsid w:val="65FFAEA9"/>
    <w:rsid w:val="6607F67C"/>
    <w:rsid w:val="660D6029"/>
    <w:rsid w:val="6611063D"/>
    <w:rsid w:val="661551EB"/>
    <w:rsid w:val="661EF74D"/>
    <w:rsid w:val="6633AB8A"/>
    <w:rsid w:val="665561AD"/>
    <w:rsid w:val="666B01DC"/>
    <w:rsid w:val="666D380F"/>
    <w:rsid w:val="666F4022"/>
    <w:rsid w:val="66814F16"/>
    <w:rsid w:val="6685E2B0"/>
    <w:rsid w:val="6686F14E"/>
    <w:rsid w:val="668B5369"/>
    <w:rsid w:val="66B54672"/>
    <w:rsid w:val="66CCF251"/>
    <w:rsid w:val="66D37B90"/>
    <w:rsid w:val="66DB7C68"/>
    <w:rsid w:val="66DE94C5"/>
    <w:rsid w:val="66DEB158"/>
    <w:rsid w:val="66EFD387"/>
    <w:rsid w:val="66F90763"/>
    <w:rsid w:val="6721647F"/>
    <w:rsid w:val="67302D25"/>
    <w:rsid w:val="67310CA1"/>
    <w:rsid w:val="6734E100"/>
    <w:rsid w:val="675D40B9"/>
    <w:rsid w:val="6767EB6E"/>
    <w:rsid w:val="677B0D2D"/>
    <w:rsid w:val="67966963"/>
    <w:rsid w:val="67A9DF6C"/>
    <w:rsid w:val="67BD3A7B"/>
    <w:rsid w:val="67FE5323"/>
    <w:rsid w:val="68106C94"/>
    <w:rsid w:val="6816A861"/>
    <w:rsid w:val="681D1F77"/>
    <w:rsid w:val="68228239"/>
    <w:rsid w:val="68305FC7"/>
    <w:rsid w:val="68335953"/>
    <w:rsid w:val="6848D0C9"/>
    <w:rsid w:val="68491626"/>
    <w:rsid w:val="686DBA6B"/>
    <w:rsid w:val="6880C21B"/>
    <w:rsid w:val="689D0557"/>
    <w:rsid w:val="689F0352"/>
    <w:rsid w:val="68B0490A"/>
    <w:rsid w:val="68D545DE"/>
    <w:rsid w:val="68E0D644"/>
    <w:rsid w:val="68EC3B16"/>
    <w:rsid w:val="68F4E1CD"/>
    <w:rsid w:val="6937A382"/>
    <w:rsid w:val="693C93BC"/>
    <w:rsid w:val="6970C7F9"/>
    <w:rsid w:val="69773BF4"/>
    <w:rsid w:val="69973081"/>
    <w:rsid w:val="699870E9"/>
    <w:rsid w:val="69AD9E9A"/>
    <w:rsid w:val="69B546D4"/>
    <w:rsid w:val="69B8B26F"/>
    <w:rsid w:val="69DB8B48"/>
    <w:rsid w:val="6A2E9103"/>
    <w:rsid w:val="6A4A1589"/>
    <w:rsid w:val="6A62D415"/>
    <w:rsid w:val="6A8525D2"/>
    <w:rsid w:val="6A8CD76B"/>
    <w:rsid w:val="6ABE9945"/>
    <w:rsid w:val="6AD3836F"/>
    <w:rsid w:val="6AE14DD3"/>
    <w:rsid w:val="6AE464BF"/>
    <w:rsid w:val="6AEC2E30"/>
    <w:rsid w:val="6AF93875"/>
    <w:rsid w:val="6AFA6E12"/>
    <w:rsid w:val="6B02CA9C"/>
    <w:rsid w:val="6B050469"/>
    <w:rsid w:val="6B05DE79"/>
    <w:rsid w:val="6B0C005E"/>
    <w:rsid w:val="6B19545E"/>
    <w:rsid w:val="6B4AAD3A"/>
    <w:rsid w:val="6B53B6A6"/>
    <w:rsid w:val="6B6E9C15"/>
    <w:rsid w:val="6B7E5EA7"/>
    <w:rsid w:val="6B8E2D27"/>
    <w:rsid w:val="6B8F58B4"/>
    <w:rsid w:val="6BACF0C0"/>
    <w:rsid w:val="6BACF6C7"/>
    <w:rsid w:val="6BCEB71D"/>
    <w:rsid w:val="6BDF64BD"/>
    <w:rsid w:val="6BF54C9A"/>
    <w:rsid w:val="6C033266"/>
    <w:rsid w:val="6C04CC59"/>
    <w:rsid w:val="6C281202"/>
    <w:rsid w:val="6C2CBDCC"/>
    <w:rsid w:val="6C4139FD"/>
    <w:rsid w:val="6C4537D4"/>
    <w:rsid w:val="6C4A376D"/>
    <w:rsid w:val="6C69AD1E"/>
    <w:rsid w:val="6C6BB08C"/>
    <w:rsid w:val="6C73B37E"/>
    <w:rsid w:val="6C7D1E34"/>
    <w:rsid w:val="6C87AC6D"/>
    <w:rsid w:val="6C8B0079"/>
    <w:rsid w:val="6C928D79"/>
    <w:rsid w:val="6C9508D6"/>
    <w:rsid w:val="6CABFB74"/>
    <w:rsid w:val="6CAEDCB6"/>
    <w:rsid w:val="6CB31C51"/>
    <w:rsid w:val="6D0843ED"/>
    <w:rsid w:val="6D0D06C4"/>
    <w:rsid w:val="6D6AD71C"/>
    <w:rsid w:val="6DA21014"/>
    <w:rsid w:val="6DA80732"/>
    <w:rsid w:val="6DC2D47E"/>
    <w:rsid w:val="6DFAB349"/>
    <w:rsid w:val="6E2F5E0C"/>
    <w:rsid w:val="6E3216F2"/>
    <w:rsid w:val="6E331539"/>
    <w:rsid w:val="6E35538A"/>
    <w:rsid w:val="6E379C20"/>
    <w:rsid w:val="6E453544"/>
    <w:rsid w:val="6E5C56AC"/>
    <w:rsid w:val="6E6E02BB"/>
    <w:rsid w:val="6E74F802"/>
    <w:rsid w:val="6E77C186"/>
    <w:rsid w:val="6EA8D725"/>
    <w:rsid w:val="6EAE1A3F"/>
    <w:rsid w:val="6ED7B63D"/>
    <w:rsid w:val="6EEAD789"/>
    <w:rsid w:val="6EEC5A11"/>
    <w:rsid w:val="6EFAFAB7"/>
    <w:rsid w:val="6F00B34C"/>
    <w:rsid w:val="6F111805"/>
    <w:rsid w:val="6F5331A2"/>
    <w:rsid w:val="6F9B7809"/>
    <w:rsid w:val="6FA21E01"/>
    <w:rsid w:val="6FBE3DAC"/>
    <w:rsid w:val="6FBF4D2F"/>
    <w:rsid w:val="6FCCA998"/>
    <w:rsid w:val="6FD0C66A"/>
    <w:rsid w:val="6FD8758C"/>
    <w:rsid w:val="6FF23E0A"/>
    <w:rsid w:val="6FF46465"/>
    <w:rsid w:val="7000E1D5"/>
    <w:rsid w:val="700555AC"/>
    <w:rsid w:val="70231B14"/>
    <w:rsid w:val="702B8653"/>
    <w:rsid w:val="705E6B0C"/>
    <w:rsid w:val="707F0790"/>
    <w:rsid w:val="70891313"/>
    <w:rsid w:val="70C404B1"/>
    <w:rsid w:val="70C480A9"/>
    <w:rsid w:val="70D83D7C"/>
    <w:rsid w:val="70E59935"/>
    <w:rsid w:val="70F67337"/>
    <w:rsid w:val="71252FA9"/>
    <w:rsid w:val="713799EB"/>
    <w:rsid w:val="713F4E3A"/>
    <w:rsid w:val="716390DC"/>
    <w:rsid w:val="716879F9"/>
    <w:rsid w:val="716C96CB"/>
    <w:rsid w:val="71767E4A"/>
    <w:rsid w:val="717C0B87"/>
    <w:rsid w:val="71AEA5F4"/>
    <w:rsid w:val="71B0658A"/>
    <w:rsid w:val="71B5BB43"/>
    <w:rsid w:val="71C3332D"/>
    <w:rsid w:val="71DD3B46"/>
    <w:rsid w:val="71DF4155"/>
    <w:rsid w:val="71E26DE5"/>
    <w:rsid w:val="71EE85E0"/>
    <w:rsid w:val="724C7C3E"/>
    <w:rsid w:val="726AD52D"/>
    <w:rsid w:val="72740DDD"/>
    <w:rsid w:val="7280E6A6"/>
    <w:rsid w:val="72A02FEA"/>
    <w:rsid w:val="72A23204"/>
    <w:rsid w:val="72BE7ECD"/>
    <w:rsid w:val="72C24A0D"/>
    <w:rsid w:val="72C36262"/>
    <w:rsid w:val="72C46F4A"/>
    <w:rsid w:val="72D819A8"/>
    <w:rsid w:val="72EE4333"/>
    <w:rsid w:val="72FF613D"/>
    <w:rsid w:val="73044A5A"/>
    <w:rsid w:val="7308672C"/>
    <w:rsid w:val="734C69A9"/>
    <w:rsid w:val="734FE607"/>
    <w:rsid w:val="73555164"/>
    <w:rsid w:val="735DD853"/>
    <w:rsid w:val="735E94B9"/>
    <w:rsid w:val="735F038E"/>
    <w:rsid w:val="7387ADCE"/>
    <w:rsid w:val="738D2981"/>
    <w:rsid w:val="738F344F"/>
    <w:rsid w:val="73EEC713"/>
    <w:rsid w:val="74037411"/>
    <w:rsid w:val="740C81FA"/>
    <w:rsid w:val="743324B5"/>
    <w:rsid w:val="744EF202"/>
    <w:rsid w:val="7454ACF4"/>
    <w:rsid w:val="745F32C3"/>
    <w:rsid w:val="7467BC07"/>
    <w:rsid w:val="746CFC0A"/>
    <w:rsid w:val="7480A255"/>
    <w:rsid w:val="74835F03"/>
    <w:rsid w:val="74883019"/>
    <w:rsid w:val="748E486C"/>
    <w:rsid w:val="74F121C5"/>
    <w:rsid w:val="74F73C2A"/>
    <w:rsid w:val="7500B87E"/>
    <w:rsid w:val="751AFBB2"/>
    <w:rsid w:val="75334B4B"/>
    <w:rsid w:val="7542EBD4"/>
    <w:rsid w:val="754848C2"/>
    <w:rsid w:val="755EAC97"/>
    <w:rsid w:val="7560DD04"/>
    <w:rsid w:val="758103F0"/>
    <w:rsid w:val="758545F3"/>
    <w:rsid w:val="75904211"/>
    <w:rsid w:val="7599A79A"/>
    <w:rsid w:val="75A04C2C"/>
    <w:rsid w:val="75A1CF8E"/>
    <w:rsid w:val="75A3747B"/>
    <w:rsid w:val="75A4A11A"/>
    <w:rsid w:val="75BE0152"/>
    <w:rsid w:val="75DD45D4"/>
    <w:rsid w:val="7609E87E"/>
    <w:rsid w:val="761BBFB5"/>
    <w:rsid w:val="761E316B"/>
    <w:rsid w:val="7620BE68"/>
    <w:rsid w:val="7642837B"/>
    <w:rsid w:val="76557531"/>
    <w:rsid w:val="7667408B"/>
    <w:rsid w:val="76745666"/>
    <w:rsid w:val="767DE5C0"/>
    <w:rsid w:val="768CF226"/>
    <w:rsid w:val="7690D9A7"/>
    <w:rsid w:val="769EF305"/>
    <w:rsid w:val="76A18DFB"/>
    <w:rsid w:val="76A3933C"/>
    <w:rsid w:val="76BB047D"/>
    <w:rsid w:val="76CC2BBA"/>
    <w:rsid w:val="770147F5"/>
    <w:rsid w:val="77249108"/>
    <w:rsid w:val="77292FB0"/>
    <w:rsid w:val="774C8933"/>
    <w:rsid w:val="77566B63"/>
    <w:rsid w:val="77624814"/>
    <w:rsid w:val="776ECAB5"/>
    <w:rsid w:val="77B9AA03"/>
    <w:rsid w:val="77C7B1A8"/>
    <w:rsid w:val="77E93E12"/>
    <w:rsid w:val="780461BE"/>
    <w:rsid w:val="78089308"/>
    <w:rsid w:val="780F26E7"/>
    <w:rsid w:val="781BDA48"/>
    <w:rsid w:val="781E5F66"/>
    <w:rsid w:val="7828C287"/>
    <w:rsid w:val="783B30C7"/>
    <w:rsid w:val="78645DF9"/>
    <w:rsid w:val="78672776"/>
    <w:rsid w:val="78792080"/>
    <w:rsid w:val="789BC275"/>
    <w:rsid w:val="78AD231B"/>
    <w:rsid w:val="78BC50AE"/>
    <w:rsid w:val="78BE25BE"/>
    <w:rsid w:val="78C23FC3"/>
    <w:rsid w:val="78E92BE1"/>
    <w:rsid w:val="79551144"/>
    <w:rsid w:val="795F8E80"/>
    <w:rsid w:val="79756805"/>
    <w:rsid w:val="7981A334"/>
    <w:rsid w:val="799D67A1"/>
    <w:rsid w:val="79C38670"/>
    <w:rsid w:val="79C492E8"/>
    <w:rsid w:val="79E5D853"/>
    <w:rsid w:val="79F19E49"/>
    <w:rsid w:val="7A01C973"/>
    <w:rsid w:val="7A1BDF8A"/>
    <w:rsid w:val="7A1E1A24"/>
    <w:rsid w:val="7A1EBA82"/>
    <w:rsid w:val="7A34669F"/>
    <w:rsid w:val="7A495A24"/>
    <w:rsid w:val="7A50F80C"/>
    <w:rsid w:val="7A628281"/>
    <w:rsid w:val="7A6E2105"/>
    <w:rsid w:val="7A884FF9"/>
    <w:rsid w:val="7A988B20"/>
    <w:rsid w:val="7ACF22C1"/>
    <w:rsid w:val="7AE11D7C"/>
    <w:rsid w:val="7AE978BB"/>
    <w:rsid w:val="7AF9C7E1"/>
    <w:rsid w:val="7B110D4E"/>
    <w:rsid w:val="7B393802"/>
    <w:rsid w:val="7B59E695"/>
    <w:rsid w:val="7B7089B6"/>
    <w:rsid w:val="7B813F41"/>
    <w:rsid w:val="7B84BC30"/>
    <w:rsid w:val="7B904A90"/>
    <w:rsid w:val="7BA5DBE8"/>
    <w:rsid w:val="7BB0C142"/>
    <w:rsid w:val="7BB7B16B"/>
    <w:rsid w:val="7BBA8AE3"/>
    <w:rsid w:val="7BBEA2BA"/>
    <w:rsid w:val="7BC209D1"/>
    <w:rsid w:val="7BC451A6"/>
    <w:rsid w:val="7BF2B894"/>
    <w:rsid w:val="7BFC19C8"/>
    <w:rsid w:val="7C08B92D"/>
    <w:rsid w:val="7C0BBEA7"/>
    <w:rsid w:val="7C421A02"/>
    <w:rsid w:val="7C56C776"/>
    <w:rsid w:val="7C62EEA0"/>
    <w:rsid w:val="7C7CEDDD"/>
    <w:rsid w:val="7C7E523C"/>
    <w:rsid w:val="7CCB6CA7"/>
    <w:rsid w:val="7CD50863"/>
    <w:rsid w:val="7CF58AB9"/>
    <w:rsid w:val="7CF6060A"/>
    <w:rsid w:val="7CFEEF90"/>
    <w:rsid w:val="7CFF190D"/>
    <w:rsid w:val="7D2072D6"/>
    <w:rsid w:val="7D269426"/>
    <w:rsid w:val="7D2C1AF1"/>
    <w:rsid w:val="7D47348B"/>
    <w:rsid w:val="7D49ADD3"/>
    <w:rsid w:val="7D4BCA81"/>
    <w:rsid w:val="7D4CA2B6"/>
    <w:rsid w:val="7D542499"/>
    <w:rsid w:val="7D6C0761"/>
    <w:rsid w:val="7D6CAA29"/>
    <w:rsid w:val="7D7D42F9"/>
    <w:rsid w:val="7D86E0F0"/>
    <w:rsid w:val="7DBA7DDC"/>
    <w:rsid w:val="7DDDEA63"/>
    <w:rsid w:val="7DE1B49C"/>
    <w:rsid w:val="7DFAA61A"/>
    <w:rsid w:val="7E037170"/>
    <w:rsid w:val="7E18BE3E"/>
    <w:rsid w:val="7E4284BC"/>
    <w:rsid w:val="7E56A266"/>
    <w:rsid w:val="7E6741E6"/>
    <w:rsid w:val="7E915B1A"/>
    <w:rsid w:val="7E98040B"/>
    <w:rsid w:val="7EBC9450"/>
    <w:rsid w:val="7EBF74A2"/>
    <w:rsid w:val="7ECA01C3"/>
    <w:rsid w:val="7EFFB200"/>
    <w:rsid w:val="7F12366B"/>
    <w:rsid w:val="7F4059EF"/>
    <w:rsid w:val="7F751F07"/>
    <w:rsid w:val="7F79BAC4"/>
    <w:rsid w:val="7F7D84FD"/>
    <w:rsid w:val="7F901BDE"/>
    <w:rsid w:val="7FA7A6E5"/>
    <w:rsid w:val="7FBCA830"/>
    <w:rsid w:val="7FCD2528"/>
    <w:rsid w:val="7FECA11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E08C86"/>
  <w15:chartTrackingRefBased/>
  <w15:docId w15:val="{A8F7F3E8-CE1D-4E3C-B4E3-86F2B3DC3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3F2FF177"/>
    <w:rPr>
      <w:lang w:val="pt-BR"/>
    </w:rPr>
  </w:style>
  <w:style w:type="paragraph" w:styleId="Ttulo1">
    <w:name w:val="heading 1"/>
    <w:basedOn w:val="Normal"/>
    <w:next w:val="Normal"/>
    <w:link w:val="Ttulo1Char"/>
    <w:uiPriority w:val="9"/>
    <w:qFormat/>
    <w:rsid w:val="3F2FF17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3F2FF17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3F2FF177"/>
    <w:pPr>
      <w:keepNext/>
      <w:keepLines/>
      <w:spacing w:before="40" w:after="0"/>
      <w:outlineLvl w:val="2"/>
    </w:pPr>
    <w:rPr>
      <w:rFonts w:asciiTheme="majorHAnsi" w:eastAsiaTheme="majorEastAsia" w:hAnsiTheme="majorHAnsi" w:cstheme="majorBidi"/>
      <w:color w:val="1F3763"/>
      <w:sz w:val="24"/>
      <w:szCs w:val="24"/>
    </w:rPr>
  </w:style>
  <w:style w:type="paragraph" w:styleId="Ttulo4">
    <w:name w:val="heading 4"/>
    <w:basedOn w:val="Normal"/>
    <w:next w:val="Normal"/>
    <w:link w:val="Ttulo4Char"/>
    <w:uiPriority w:val="9"/>
    <w:unhideWhenUsed/>
    <w:qFormat/>
    <w:rsid w:val="3F2FF17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unhideWhenUsed/>
    <w:qFormat/>
    <w:rsid w:val="3F2FF177"/>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unhideWhenUsed/>
    <w:qFormat/>
    <w:rsid w:val="3F2FF177"/>
    <w:pPr>
      <w:keepNext/>
      <w:keepLines/>
      <w:spacing w:before="40" w:after="0"/>
      <w:outlineLvl w:val="5"/>
    </w:pPr>
    <w:rPr>
      <w:rFonts w:asciiTheme="majorHAnsi" w:eastAsiaTheme="majorEastAsia" w:hAnsiTheme="majorHAnsi" w:cstheme="majorBidi"/>
      <w:color w:val="1F3763"/>
    </w:rPr>
  </w:style>
  <w:style w:type="paragraph" w:styleId="Ttulo7">
    <w:name w:val="heading 7"/>
    <w:basedOn w:val="Normal"/>
    <w:next w:val="Normal"/>
    <w:link w:val="Ttulo7Char"/>
    <w:uiPriority w:val="9"/>
    <w:unhideWhenUsed/>
    <w:qFormat/>
    <w:rsid w:val="3F2FF177"/>
    <w:pPr>
      <w:keepNext/>
      <w:keepLines/>
      <w:spacing w:before="40" w:after="0"/>
      <w:outlineLvl w:val="6"/>
    </w:pPr>
    <w:rPr>
      <w:rFonts w:asciiTheme="majorHAnsi" w:eastAsiaTheme="majorEastAsia" w:hAnsiTheme="majorHAnsi" w:cstheme="majorBidi"/>
      <w:i/>
      <w:iCs/>
      <w:color w:val="1F3763"/>
    </w:rPr>
  </w:style>
  <w:style w:type="paragraph" w:styleId="Ttulo8">
    <w:name w:val="heading 8"/>
    <w:basedOn w:val="Normal"/>
    <w:next w:val="Normal"/>
    <w:link w:val="Ttulo8Char"/>
    <w:uiPriority w:val="9"/>
    <w:unhideWhenUsed/>
    <w:qFormat/>
    <w:rsid w:val="3F2FF177"/>
    <w:pPr>
      <w:keepNext/>
      <w:keepLines/>
      <w:spacing w:before="40" w:after="0"/>
      <w:outlineLvl w:val="7"/>
    </w:pPr>
    <w:rPr>
      <w:rFonts w:asciiTheme="majorHAnsi" w:eastAsiaTheme="majorEastAsia" w:hAnsiTheme="majorHAnsi" w:cstheme="majorBidi"/>
      <w:color w:val="272727"/>
      <w:sz w:val="21"/>
      <w:szCs w:val="21"/>
    </w:rPr>
  </w:style>
  <w:style w:type="paragraph" w:styleId="Ttulo9">
    <w:name w:val="heading 9"/>
    <w:basedOn w:val="Normal"/>
    <w:next w:val="Normal"/>
    <w:link w:val="Ttulo9Char"/>
    <w:uiPriority w:val="9"/>
    <w:unhideWhenUsed/>
    <w:qFormat/>
    <w:rsid w:val="3F2FF177"/>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Pr>
      <w:color w:val="0563C1" w:themeColor="hyperlink"/>
      <w:u w:val="single"/>
    </w:rPr>
  </w:style>
  <w:style w:type="paragraph" w:styleId="Sumrio1">
    <w:name w:val="toc 1"/>
    <w:basedOn w:val="Normal"/>
    <w:next w:val="Normal"/>
    <w:uiPriority w:val="39"/>
    <w:unhideWhenUsed/>
    <w:rsid w:val="3F2FF177"/>
    <w:pPr>
      <w:spacing w:after="100"/>
    </w:pPr>
  </w:style>
  <w:style w:type="character" w:customStyle="1" w:styleId="Ttulo1Char">
    <w:name w:val="Título 1 Char"/>
    <w:basedOn w:val="Fontepargpadro"/>
    <w:link w:val="Ttulo1"/>
    <w:uiPriority w:val="9"/>
    <w:rsid w:val="3F2FF177"/>
    <w:rPr>
      <w:rFonts w:asciiTheme="majorHAnsi" w:eastAsiaTheme="majorEastAsia" w:hAnsiTheme="majorHAnsi" w:cstheme="majorBidi"/>
      <w:noProof w:val="0"/>
      <w:color w:val="2F5496" w:themeColor="accent1" w:themeShade="BF"/>
      <w:sz w:val="32"/>
      <w:szCs w:val="32"/>
      <w:lang w:val="pt-BR"/>
    </w:rPr>
  </w:style>
  <w:style w:type="table" w:styleId="Tabelacomgrade">
    <w:name w:val="Table Grid"/>
    <w:basedOn w:val="Tabe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abealhoChar">
    <w:name w:val="Cabeçalho Char"/>
    <w:basedOn w:val="Fontepargpadro"/>
    <w:link w:val="Cabealho"/>
    <w:uiPriority w:val="99"/>
    <w:rsid w:val="3F2FF177"/>
    <w:rPr>
      <w:noProof w:val="0"/>
      <w:lang w:val="pt-BR"/>
    </w:rPr>
  </w:style>
  <w:style w:type="paragraph" w:styleId="Cabealho">
    <w:name w:val="header"/>
    <w:basedOn w:val="Normal"/>
    <w:link w:val="CabealhoChar"/>
    <w:uiPriority w:val="99"/>
    <w:unhideWhenUsed/>
    <w:rsid w:val="3F2FF177"/>
    <w:pPr>
      <w:tabs>
        <w:tab w:val="center" w:pos="4680"/>
        <w:tab w:val="right" w:pos="9360"/>
      </w:tabs>
      <w:spacing w:after="0"/>
    </w:pPr>
  </w:style>
  <w:style w:type="character" w:customStyle="1" w:styleId="RodapChar">
    <w:name w:val="Rodapé Char"/>
    <w:basedOn w:val="Fontepargpadro"/>
    <w:link w:val="Rodap"/>
    <w:uiPriority w:val="99"/>
    <w:rsid w:val="3F2FF177"/>
    <w:rPr>
      <w:noProof w:val="0"/>
      <w:lang w:val="pt-BR"/>
    </w:rPr>
  </w:style>
  <w:style w:type="paragraph" w:styleId="Rodap">
    <w:name w:val="footer"/>
    <w:basedOn w:val="Normal"/>
    <w:link w:val="RodapChar"/>
    <w:uiPriority w:val="99"/>
    <w:unhideWhenUsed/>
    <w:rsid w:val="3F2FF177"/>
    <w:pPr>
      <w:tabs>
        <w:tab w:val="center" w:pos="4680"/>
        <w:tab w:val="right" w:pos="9360"/>
      </w:tabs>
      <w:spacing w:after="0"/>
    </w:pPr>
  </w:style>
  <w:style w:type="paragraph" w:styleId="PargrafodaLista">
    <w:name w:val="List Paragraph"/>
    <w:basedOn w:val="Normal"/>
    <w:uiPriority w:val="34"/>
    <w:qFormat/>
    <w:rsid w:val="3F2FF177"/>
    <w:pPr>
      <w:ind w:left="720"/>
      <w:contextualSpacing/>
    </w:pPr>
  </w:style>
  <w:style w:type="paragraph" w:styleId="Sumrio2">
    <w:name w:val="toc 2"/>
    <w:basedOn w:val="Normal"/>
    <w:next w:val="Normal"/>
    <w:uiPriority w:val="39"/>
    <w:unhideWhenUsed/>
    <w:rsid w:val="3F2FF177"/>
    <w:pPr>
      <w:spacing w:after="100"/>
      <w:ind w:left="220"/>
    </w:pPr>
  </w:style>
  <w:style w:type="paragraph" w:styleId="Sumrio3">
    <w:name w:val="toc 3"/>
    <w:basedOn w:val="Normal"/>
    <w:next w:val="Normal"/>
    <w:uiPriority w:val="39"/>
    <w:unhideWhenUsed/>
    <w:rsid w:val="3F2FF177"/>
    <w:pPr>
      <w:spacing w:after="100"/>
      <w:ind w:left="440"/>
    </w:pPr>
  </w:style>
  <w:style w:type="character" w:customStyle="1" w:styleId="Ttulo2Char">
    <w:name w:val="Título 2 Char"/>
    <w:basedOn w:val="Fontepargpadro"/>
    <w:link w:val="Ttulo2"/>
    <w:uiPriority w:val="9"/>
    <w:rsid w:val="3F2FF177"/>
    <w:rPr>
      <w:rFonts w:asciiTheme="majorHAnsi" w:eastAsiaTheme="majorEastAsia" w:hAnsiTheme="majorHAnsi" w:cstheme="majorBidi"/>
      <w:noProof w:val="0"/>
      <w:color w:val="2F5496" w:themeColor="accent1" w:themeShade="BF"/>
      <w:sz w:val="26"/>
      <w:szCs w:val="26"/>
      <w:lang w:val="pt-BR"/>
    </w:rPr>
  </w:style>
  <w:style w:type="character" w:customStyle="1" w:styleId="Ttulo3Char">
    <w:name w:val="Título 3 Char"/>
    <w:basedOn w:val="Fontepargpadro"/>
    <w:link w:val="Ttulo3"/>
    <w:uiPriority w:val="9"/>
    <w:rsid w:val="3F2FF177"/>
    <w:rPr>
      <w:rFonts w:asciiTheme="majorHAnsi" w:eastAsiaTheme="majorEastAsia" w:hAnsiTheme="majorHAnsi" w:cstheme="majorBidi"/>
      <w:noProof w:val="0"/>
      <w:color w:val="1F3763"/>
      <w:sz w:val="24"/>
      <w:szCs w:val="24"/>
      <w:lang w:val="pt-BR"/>
    </w:rPr>
  </w:style>
  <w:style w:type="paragraph" w:styleId="Ttulo">
    <w:name w:val="Title"/>
    <w:basedOn w:val="Normal"/>
    <w:next w:val="Normal"/>
    <w:link w:val="TtuloChar"/>
    <w:uiPriority w:val="10"/>
    <w:qFormat/>
    <w:rsid w:val="3F2FF177"/>
    <w:pPr>
      <w:spacing w:after="0"/>
      <w:contextualSpacing/>
    </w:pPr>
    <w:rPr>
      <w:rFonts w:asciiTheme="majorHAnsi" w:eastAsiaTheme="majorEastAsia" w:hAnsiTheme="majorHAnsi" w:cstheme="majorBidi"/>
      <w:sz w:val="56"/>
      <w:szCs w:val="56"/>
    </w:rPr>
  </w:style>
  <w:style w:type="paragraph" w:styleId="Subttulo">
    <w:name w:val="Subtitle"/>
    <w:basedOn w:val="Normal"/>
    <w:next w:val="Normal"/>
    <w:link w:val="SubttuloChar"/>
    <w:uiPriority w:val="11"/>
    <w:qFormat/>
    <w:rsid w:val="3F2FF177"/>
    <w:rPr>
      <w:rFonts w:eastAsiaTheme="minorEastAsia"/>
      <w:color w:val="5A5A5A"/>
    </w:rPr>
  </w:style>
  <w:style w:type="paragraph" w:styleId="Citao">
    <w:name w:val="Quote"/>
    <w:basedOn w:val="Normal"/>
    <w:next w:val="Normal"/>
    <w:link w:val="CitaoChar"/>
    <w:uiPriority w:val="29"/>
    <w:qFormat/>
    <w:rsid w:val="3F2FF177"/>
    <w:pPr>
      <w:spacing w:before="200"/>
      <w:ind w:left="864" w:right="864"/>
      <w:jc w:val="center"/>
    </w:pPr>
    <w:rPr>
      <w:i/>
      <w:iCs/>
      <w:color w:val="404040" w:themeColor="text1" w:themeTint="BF"/>
    </w:rPr>
  </w:style>
  <w:style w:type="paragraph" w:styleId="CitaoIntensa">
    <w:name w:val="Intense Quote"/>
    <w:basedOn w:val="Normal"/>
    <w:next w:val="Normal"/>
    <w:link w:val="CitaoIntensaChar"/>
    <w:uiPriority w:val="30"/>
    <w:qFormat/>
    <w:rsid w:val="3F2FF177"/>
    <w:pPr>
      <w:spacing w:before="360" w:after="360"/>
      <w:ind w:left="864" w:right="864"/>
      <w:jc w:val="center"/>
    </w:pPr>
    <w:rPr>
      <w:i/>
      <w:iCs/>
      <w:color w:val="4472C4" w:themeColor="accent1"/>
    </w:rPr>
  </w:style>
  <w:style w:type="character" w:customStyle="1" w:styleId="Ttulo4Char">
    <w:name w:val="Título 4 Char"/>
    <w:basedOn w:val="Fontepargpadro"/>
    <w:link w:val="Ttulo4"/>
    <w:uiPriority w:val="9"/>
    <w:rsid w:val="3F2FF177"/>
    <w:rPr>
      <w:rFonts w:asciiTheme="majorHAnsi" w:eastAsiaTheme="majorEastAsia" w:hAnsiTheme="majorHAnsi" w:cstheme="majorBidi"/>
      <w:i/>
      <w:iCs/>
      <w:noProof w:val="0"/>
      <w:color w:val="2F5496" w:themeColor="accent1" w:themeShade="BF"/>
      <w:lang w:val="pt-BR"/>
    </w:rPr>
  </w:style>
  <w:style w:type="character" w:customStyle="1" w:styleId="Ttulo5Char">
    <w:name w:val="Título 5 Char"/>
    <w:basedOn w:val="Fontepargpadro"/>
    <w:link w:val="Ttulo5"/>
    <w:uiPriority w:val="9"/>
    <w:rsid w:val="3F2FF177"/>
    <w:rPr>
      <w:rFonts w:asciiTheme="majorHAnsi" w:eastAsiaTheme="majorEastAsia" w:hAnsiTheme="majorHAnsi" w:cstheme="majorBidi"/>
      <w:noProof w:val="0"/>
      <w:color w:val="2F5496" w:themeColor="accent1" w:themeShade="BF"/>
      <w:lang w:val="pt-BR"/>
    </w:rPr>
  </w:style>
  <w:style w:type="character" w:customStyle="1" w:styleId="Ttulo6Char">
    <w:name w:val="Título 6 Char"/>
    <w:basedOn w:val="Fontepargpadro"/>
    <w:link w:val="Ttulo6"/>
    <w:uiPriority w:val="9"/>
    <w:rsid w:val="3F2FF177"/>
    <w:rPr>
      <w:rFonts w:asciiTheme="majorHAnsi" w:eastAsiaTheme="majorEastAsia" w:hAnsiTheme="majorHAnsi" w:cstheme="majorBidi"/>
      <w:noProof w:val="0"/>
      <w:color w:val="1F3763"/>
      <w:lang w:val="pt-BR"/>
    </w:rPr>
  </w:style>
  <w:style w:type="character" w:customStyle="1" w:styleId="Ttulo7Char">
    <w:name w:val="Título 7 Char"/>
    <w:basedOn w:val="Fontepargpadro"/>
    <w:link w:val="Ttulo7"/>
    <w:uiPriority w:val="9"/>
    <w:rsid w:val="3F2FF177"/>
    <w:rPr>
      <w:rFonts w:asciiTheme="majorHAnsi" w:eastAsiaTheme="majorEastAsia" w:hAnsiTheme="majorHAnsi" w:cstheme="majorBidi"/>
      <w:i/>
      <w:iCs/>
      <w:noProof w:val="0"/>
      <w:color w:val="1F3763"/>
      <w:lang w:val="pt-BR"/>
    </w:rPr>
  </w:style>
  <w:style w:type="character" w:customStyle="1" w:styleId="Ttulo8Char">
    <w:name w:val="Título 8 Char"/>
    <w:basedOn w:val="Fontepargpadro"/>
    <w:link w:val="Ttulo8"/>
    <w:uiPriority w:val="9"/>
    <w:rsid w:val="3F2FF177"/>
    <w:rPr>
      <w:rFonts w:asciiTheme="majorHAnsi" w:eastAsiaTheme="majorEastAsia" w:hAnsiTheme="majorHAnsi" w:cstheme="majorBidi"/>
      <w:noProof w:val="0"/>
      <w:color w:val="272727"/>
      <w:sz w:val="21"/>
      <w:szCs w:val="21"/>
      <w:lang w:val="pt-BR"/>
    </w:rPr>
  </w:style>
  <w:style w:type="character" w:customStyle="1" w:styleId="Ttulo9Char">
    <w:name w:val="Título 9 Char"/>
    <w:basedOn w:val="Fontepargpadro"/>
    <w:link w:val="Ttulo9"/>
    <w:uiPriority w:val="9"/>
    <w:rsid w:val="3F2FF177"/>
    <w:rPr>
      <w:rFonts w:asciiTheme="majorHAnsi" w:eastAsiaTheme="majorEastAsia" w:hAnsiTheme="majorHAnsi" w:cstheme="majorBidi"/>
      <w:i/>
      <w:iCs/>
      <w:noProof w:val="0"/>
      <w:color w:val="272727"/>
      <w:sz w:val="21"/>
      <w:szCs w:val="21"/>
      <w:lang w:val="pt-BR"/>
    </w:rPr>
  </w:style>
  <w:style w:type="character" w:customStyle="1" w:styleId="TtuloChar">
    <w:name w:val="Título Char"/>
    <w:basedOn w:val="Fontepargpadro"/>
    <w:link w:val="Ttulo"/>
    <w:uiPriority w:val="10"/>
    <w:rsid w:val="3F2FF177"/>
    <w:rPr>
      <w:rFonts w:asciiTheme="majorHAnsi" w:eastAsiaTheme="majorEastAsia" w:hAnsiTheme="majorHAnsi" w:cstheme="majorBidi"/>
      <w:noProof w:val="0"/>
      <w:sz w:val="56"/>
      <w:szCs w:val="56"/>
      <w:lang w:val="pt-BR"/>
    </w:rPr>
  </w:style>
  <w:style w:type="character" w:customStyle="1" w:styleId="SubttuloChar">
    <w:name w:val="Subtítulo Char"/>
    <w:basedOn w:val="Fontepargpadro"/>
    <w:link w:val="Subttulo"/>
    <w:uiPriority w:val="11"/>
    <w:rsid w:val="3F2FF177"/>
    <w:rPr>
      <w:rFonts w:asciiTheme="minorHAnsi" w:eastAsiaTheme="minorEastAsia" w:hAnsiTheme="minorHAnsi" w:cstheme="minorBidi"/>
      <w:noProof w:val="0"/>
      <w:color w:val="5A5A5A"/>
      <w:lang w:val="pt-BR"/>
    </w:rPr>
  </w:style>
  <w:style w:type="character" w:customStyle="1" w:styleId="CitaoChar">
    <w:name w:val="Citação Char"/>
    <w:basedOn w:val="Fontepargpadro"/>
    <w:link w:val="Citao"/>
    <w:uiPriority w:val="29"/>
    <w:rsid w:val="3F2FF177"/>
    <w:rPr>
      <w:i/>
      <w:iCs/>
      <w:noProof w:val="0"/>
      <w:color w:val="404040" w:themeColor="text1" w:themeTint="BF"/>
      <w:lang w:val="pt-BR"/>
    </w:rPr>
  </w:style>
  <w:style w:type="character" w:customStyle="1" w:styleId="CitaoIntensaChar">
    <w:name w:val="Citação Intensa Char"/>
    <w:basedOn w:val="Fontepargpadro"/>
    <w:link w:val="CitaoIntensa"/>
    <w:uiPriority w:val="30"/>
    <w:rsid w:val="3F2FF177"/>
    <w:rPr>
      <w:i/>
      <w:iCs/>
      <w:noProof w:val="0"/>
      <w:color w:val="4472C4" w:themeColor="accent1"/>
      <w:lang w:val="pt-BR"/>
    </w:rPr>
  </w:style>
  <w:style w:type="paragraph" w:styleId="Sumrio4">
    <w:name w:val="toc 4"/>
    <w:basedOn w:val="Normal"/>
    <w:next w:val="Normal"/>
    <w:uiPriority w:val="39"/>
    <w:unhideWhenUsed/>
    <w:rsid w:val="3F2FF177"/>
    <w:pPr>
      <w:spacing w:after="100"/>
      <w:ind w:left="660"/>
    </w:pPr>
  </w:style>
  <w:style w:type="paragraph" w:styleId="Sumrio5">
    <w:name w:val="toc 5"/>
    <w:basedOn w:val="Normal"/>
    <w:next w:val="Normal"/>
    <w:uiPriority w:val="39"/>
    <w:unhideWhenUsed/>
    <w:rsid w:val="3F2FF177"/>
    <w:pPr>
      <w:spacing w:after="100"/>
      <w:ind w:left="880"/>
    </w:pPr>
  </w:style>
  <w:style w:type="paragraph" w:styleId="Sumrio6">
    <w:name w:val="toc 6"/>
    <w:basedOn w:val="Normal"/>
    <w:next w:val="Normal"/>
    <w:uiPriority w:val="39"/>
    <w:unhideWhenUsed/>
    <w:rsid w:val="3F2FF177"/>
    <w:pPr>
      <w:spacing w:after="100"/>
      <w:ind w:left="1100"/>
    </w:pPr>
  </w:style>
  <w:style w:type="paragraph" w:styleId="Sumrio7">
    <w:name w:val="toc 7"/>
    <w:basedOn w:val="Normal"/>
    <w:next w:val="Normal"/>
    <w:uiPriority w:val="39"/>
    <w:unhideWhenUsed/>
    <w:rsid w:val="3F2FF177"/>
    <w:pPr>
      <w:spacing w:after="100"/>
      <w:ind w:left="1320"/>
    </w:pPr>
  </w:style>
  <w:style w:type="paragraph" w:styleId="Sumrio8">
    <w:name w:val="toc 8"/>
    <w:basedOn w:val="Normal"/>
    <w:next w:val="Normal"/>
    <w:uiPriority w:val="39"/>
    <w:unhideWhenUsed/>
    <w:rsid w:val="3F2FF177"/>
    <w:pPr>
      <w:spacing w:after="100"/>
      <w:ind w:left="1540"/>
    </w:pPr>
  </w:style>
  <w:style w:type="paragraph" w:styleId="Sumrio9">
    <w:name w:val="toc 9"/>
    <w:basedOn w:val="Normal"/>
    <w:next w:val="Normal"/>
    <w:uiPriority w:val="39"/>
    <w:unhideWhenUsed/>
    <w:rsid w:val="3F2FF177"/>
    <w:pPr>
      <w:spacing w:after="100"/>
      <w:ind w:left="1760"/>
    </w:pPr>
  </w:style>
  <w:style w:type="paragraph" w:styleId="Textodenotadefim">
    <w:name w:val="endnote text"/>
    <w:basedOn w:val="Normal"/>
    <w:link w:val="TextodenotadefimChar"/>
    <w:uiPriority w:val="99"/>
    <w:semiHidden/>
    <w:unhideWhenUsed/>
    <w:rsid w:val="3F2FF177"/>
    <w:pPr>
      <w:spacing w:after="0"/>
    </w:pPr>
    <w:rPr>
      <w:sz w:val="20"/>
      <w:szCs w:val="20"/>
    </w:rPr>
  </w:style>
  <w:style w:type="character" w:customStyle="1" w:styleId="TextodenotadefimChar">
    <w:name w:val="Texto de nota de fim Char"/>
    <w:basedOn w:val="Fontepargpadro"/>
    <w:link w:val="Textodenotadefim"/>
    <w:uiPriority w:val="99"/>
    <w:semiHidden/>
    <w:rsid w:val="3F2FF177"/>
    <w:rPr>
      <w:noProof w:val="0"/>
      <w:sz w:val="20"/>
      <w:szCs w:val="20"/>
      <w:lang w:val="pt-BR"/>
    </w:rPr>
  </w:style>
  <w:style w:type="paragraph" w:styleId="Textodenotaderodap">
    <w:name w:val="footnote text"/>
    <w:basedOn w:val="Normal"/>
    <w:link w:val="TextodenotaderodapChar"/>
    <w:uiPriority w:val="99"/>
    <w:semiHidden/>
    <w:unhideWhenUsed/>
    <w:rsid w:val="3F2FF177"/>
    <w:pPr>
      <w:spacing w:after="0"/>
    </w:pPr>
    <w:rPr>
      <w:sz w:val="20"/>
      <w:szCs w:val="20"/>
    </w:rPr>
  </w:style>
  <w:style w:type="character" w:customStyle="1" w:styleId="TextodenotaderodapChar">
    <w:name w:val="Texto de nota de rodapé Char"/>
    <w:basedOn w:val="Fontepargpadro"/>
    <w:link w:val="Textodenotaderodap"/>
    <w:uiPriority w:val="99"/>
    <w:semiHidden/>
    <w:rsid w:val="3F2FF177"/>
    <w:rPr>
      <w:noProof w:val="0"/>
      <w:sz w:val="20"/>
      <w:szCs w:val="20"/>
      <w:lang w:val="pt-BR"/>
    </w:rPr>
  </w:style>
  <w:style w:type="paragraph" w:styleId="SemEspaamento">
    <w:name w:val="No Spacing"/>
    <w:uiPriority w:val="1"/>
    <w:qFormat/>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lucidchart.com/pages/pt/o-que-e-uml"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jp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microsoft.com/office/2020/10/relationships/intelligence" Target="intelligence2.xml"/><Relationship Id="rId5" Type="http://schemas.openxmlformats.org/officeDocument/2006/relationships/webSettings" Target="webSettings.xml"/><Relationship Id="rId15" Type="http://schemas.openxmlformats.org/officeDocument/2006/relationships/hyperlink" Target="https://www.lucidchart.com/pages/pt/o-que-e-uml"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jp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lucidchart.com/pages/pt/o-que-e-uml"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agenciadenoticias.ibge.gov.br/agencia-noticias/2012-agencia-de-noticias/noticias/30522-internet-chega-a-88-1-dos-estudantes-mas-4-1-milhoes-da-rede-publica-nao-tinham-acesso-em-2019"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898D40-009C-4482-9A0F-74B2B9ABA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53</Pages>
  <Words>5091</Words>
  <Characters>27492</Characters>
  <Application>Microsoft Office Word</Application>
  <DocSecurity>0</DocSecurity>
  <Lines>229</Lines>
  <Paragraphs>65</Paragraphs>
  <ScaleCrop>false</ScaleCrop>
  <Company/>
  <LinksUpToDate>false</LinksUpToDate>
  <CharactersWithSpaces>32518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MATHIAS BORGES MARQUES</dc:creator>
  <cp:keywords/>
  <dc:description/>
  <cp:lastModifiedBy>EDUARDO MONTEIRO DA SILVA</cp:lastModifiedBy>
  <cp:revision>2</cp:revision>
  <dcterms:created xsi:type="dcterms:W3CDTF">2023-12-06T02:02:00Z</dcterms:created>
  <dcterms:modified xsi:type="dcterms:W3CDTF">2023-12-06T02:02:00Z</dcterms:modified>
</cp:coreProperties>
</file>